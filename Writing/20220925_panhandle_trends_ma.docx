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7D6C2612"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00AC0F71" w:rsidRPr="00AC0F71">
        <w:rPr>
          <w:vertAlign w:val="superscript"/>
        </w:rPr>
        <w:t>1,</w:t>
      </w:r>
      <w:r w:rsidR="00AC0F71">
        <w:rPr>
          <w:vertAlign w:val="superscript"/>
        </w:rPr>
        <w:t>2</w:t>
      </w:r>
      <w:r>
        <w:t>,</w:t>
      </w:r>
      <w:r w:rsidR="00AC0F71">
        <w:t xml:space="preserve"> E.V. Camp</w:t>
      </w:r>
      <w:r w:rsidR="00AC0F71">
        <w:rPr>
          <w:vertAlign w:val="superscript"/>
        </w:rPr>
        <w:t>2</w:t>
      </w:r>
      <w:r>
        <w:t xml:space="preserve"> J. Brucker</w:t>
      </w:r>
      <w:r w:rsidR="00AC0F71">
        <w:rPr>
          <w:vertAlign w:val="superscript"/>
        </w:rPr>
        <w:t>3</w:t>
      </w:r>
      <w:r>
        <w:t>, R. Gandy</w:t>
      </w:r>
      <w:r w:rsidR="00AC0F71">
        <w:rPr>
          <w:vertAlign w:val="superscript"/>
        </w:rPr>
        <w:t>4</w:t>
      </w:r>
      <w:r>
        <w:t>, M. Davis</w:t>
      </w:r>
      <w:r w:rsidR="000F6503">
        <w:rPr>
          <w:vertAlign w:val="superscript"/>
        </w:rPr>
        <w:t>4</w:t>
      </w:r>
      <w:r>
        <w:t>, S. Geiger</w:t>
      </w:r>
      <w:r w:rsidR="00AC0F71">
        <w:rPr>
          <w:vertAlign w:val="superscript"/>
        </w:rPr>
        <w:t>4</w:t>
      </w:r>
      <w:r>
        <w:t>, A. Shantz</w:t>
      </w:r>
      <w:r w:rsidR="00AC0F71">
        <w:rPr>
          <w:vertAlign w:val="superscript"/>
        </w:rPr>
        <w:t>5</w:t>
      </w:r>
      <w:r>
        <w:t>, T. Miller-Stewart</w:t>
      </w:r>
      <w:r w:rsidR="00AC0F71">
        <w:rPr>
          <w:vertAlign w:val="superscript"/>
        </w:rPr>
        <w:t>5</w:t>
      </w:r>
      <w:r>
        <w:t>, J.F. Moore</w:t>
      </w:r>
      <w:r w:rsidRPr="00741E9D">
        <w:rPr>
          <w:vertAlign w:val="superscript"/>
        </w:rPr>
        <w:t>1</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w:t>
      </w:r>
      <w:proofErr w:type="spellStart"/>
      <w:r>
        <w:t>Newins</w:t>
      </w:r>
      <w:proofErr w:type="spellEnd"/>
      <w:r>
        <w:t>-Ziegler Hall, University of Florida, Gainesville, Florida 32611</w:t>
      </w:r>
    </w:p>
    <w:p w14:paraId="7F54C617" w14:textId="77777777" w:rsidR="00C6242F" w:rsidRDefault="00C6242F" w:rsidP="00C6242F">
      <w:pPr>
        <w:ind w:firstLine="0"/>
      </w:pPr>
      <w:r>
        <w:rPr>
          <w:vertAlign w:val="superscript"/>
        </w:rPr>
        <w:t>2</w:t>
      </w:r>
      <w:r>
        <w:t xml:space="preserve"> University of Florida School of Fisheries, Forests, and Geomatic Sciences</w:t>
      </w:r>
    </w:p>
    <w:p w14:paraId="2C5858A3" w14:textId="3603D6F0" w:rsidR="00741E9D" w:rsidRDefault="00C6242F" w:rsidP="00741E9D">
      <w:pPr>
        <w:ind w:firstLine="0"/>
      </w:pPr>
      <w:r>
        <w:rPr>
          <w:vertAlign w:val="superscript"/>
        </w:rPr>
        <w:t>3</w:t>
      </w:r>
      <w:r w:rsidR="00741E9D">
        <w:t xml:space="preserve"> Florida Department of Environmental Protection</w:t>
      </w:r>
    </w:p>
    <w:p w14:paraId="08F4B047" w14:textId="66DF445C" w:rsidR="00741E9D" w:rsidRDefault="00C6242F" w:rsidP="00741E9D">
      <w:pPr>
        <w:ind w:firstLine="0"/>
      </w:pPr>
      <w:r>
        <w:rPr>
          <w:vertAlign w:val="superscript"/>
        </w:rPr>
        <w:t>4</w:t>
      </w:r>
      <w:r w:rsidR="00741E9D">
        <w:t xml:space="preserve"> Florida Fish and Wildlife Research Institute</w:t>
      </w:r>
    </w:p>
    <w:p w14:paraId="4FF30CCB" w14:textId="01478CD3" w:rsidR="00741E9D" w:rsidRDefault="00C6242F" w:rsidP="00741E9D">
      <w:pPr>
        <w:ind w:firstLine="0"/>
      </w:pPr>
      <w:r>
        <w:rPr>
          <w:vertAlign w:val="superscript"/>
        </w:rPr>
        <w:t>5</w:t>
      </w:r>
      <w:r w:rsidR="00741E9D">
        <w:t xml:space="preserve"> Florida State University Marine Lab</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16803750"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ins w:id="4" w:author="Allen,Micheal S" w:date="2022-10-13T09:20:00Z">
        <w:r w:rsidR="001E4BF2">
          <w:rPr>
            <w:szCs w:val="24"/>
          </w:rPr>
          <w:t xml:space="preserve"> Studies </w:t>
        </w:r>
      </w:ins>
      <w:del w:id="5" w:author="Allen,Micheal S" w:date="2022-10-13T09:20:00Z">
        <w:r w:rsidRPr="00312047" w:rsidDel="001E4BF2">
          <w:rPr>
            <w:szCs w:val="24"/>
          </w:rPr>
          <w:delText xml:space="preserve">It </w:delText>
        </w:r>
      </w:del>
      <w:r w:rsidRPr="00312047">
        <w:rPr>
          <w:szCs w:val="24"/>
        </w:rPr>
        <w:t>also explored the durability of the new cultch and the potential effect of freshwater discharge on oyster</w:t>
      </w:r>
      <w:r w:rsidR="00B819E1">
        <w:rPr>
          <w:szCs w:val="24"/>
        </w:rPr>
        <w:t xml:space="preserve"> spat counts</w:t>
      </w:r>
      <w:commentRangeStart w:id="6"/>
      <w:r w:rsidRPr="00312047">
        <w:rPr>
          <w:szCs w:val="24"/>
        </w:rPr>
        <w:t xml:space="preserve">. </w:t>
      </w:r>
      <w:ins w:id="7" w:author="Allen,Micheal S" w:date="2022-10-13T09:21:00Z">
        <w:r w:rsidR="001E4BF2">
          <w:rPr>
            <w:szCs w:val="24"/>
          </w:rPr>
          <w:t xml:space="preserve">  Our analysis</w:t>
        </w:r>
      </w:ins>
      <w:del w:id="8" w:author="Allen,Micheal S" w:date="2022-10-13T09:21:00Z">
        <w:r w:rsidRPr="00312047" w:rsidDel="001E4BF2">
          <w:rPr>
            <w:szCs w:val="24"/>
          </w:rPr>
          <w:delText>It</w:delText>
        </w:r>
      </w:del>
      <w:r w:rsidRPr="00312047">
        <w:rPr>
          <w:szCs w:val="24"/>
        </w:rPr>
        <w:t xml:space="preserve"> found </w:t>
      </w:r>
      <w:commentRangeEnd w:id="6"/>
      <w:r w:rsidR="001E4BF2">
        <w:rPr>
          <w:rStyle w:val="CommentReference"/>
        </w:rPr>
        <w:commentReference w:id="6"/>
      </w:r>
      <w:r w:rsidRPr="00312047">
        <w:rPr>
          <w:szCs w:val="24"/>
        </w:rPr>
        <w:t xml:space="preserve">that </w:t>
      </w:r>
      <w:r w:rsidR="00D712F0">
        <w:rPr>
          <w:szCs w:val="24"/>
        </w:rPr>
        <w:t>counts of oyster</w:t>
      </w:r>
      <w:r w:rsidR="00E61FE7">
        <w:rPr>
          <w:szCs w:val="24"/>
        </w:rPr>
        <w:t>s of different size classes</w:t>
      </w:r>
      <w:r w:rsidR="00D712F0">
        <w:rPr>
          <w:szCs w:val="24"/>
        </w:rPr>
        <w:t xml:space="preserve"> did not persistently increase following </w:t>
      </w:r>
      <w:ins w:id="9" w:author="Allen,Micheal S" w:date="2022-10-13T09:21:00Z">
        <w:r w:rsidR="001E4BF2">
          <w:rPr>
            <w:szCs w:val="24"/>
          </w:rPr>
          <w:t xml:space="preserve">any of the </w:t>
        </w:r>
      </w:ins>
      <w:r w:rsidR="00D712F0">
        <w:rPr>
          <w:szCs w:val="24"/>
        </w:rPr>
        <w:t>restoration</w:t>
      </w:r>
      <w:ins w:id="10" w:author="Allen,Micheal S" w:date="2022-10-13T09:21:00Z">
        <w:r w:rsidR="001E4BF2">
          <w:rPr>
            <w:szCs w:val="24"/>
          </w:rPr>
          <w:t xml:space="preserve"> efforts</w:t>
        </w:r>
      </w:ins>
      <w:del w:id="11" w:author="Allen,Micheal S" w:date="2022-10-13T09:21:00Z">
        <w:r w:rsidR="00D712F0" w:rsidDel="001E4BF2">
          <w:rPr>
            <w:szCs w:val="24"/>
          </w:rPr>
          <w:delText xml:space="preserve"> (while controlling for sampling effort</w:delText>
        </w:r>
        <w:r w:rsidR="00E61FE7" w:rsidDel="001E4BF2">
          <w:rPr>
            <w:szCs w:val="24"/>
          </w:rPr>
          <w:delText>)</w:delText>
        </w:r>
      </w:del>
      <w:r w:rsidRPr="00312047">
        <w:rPr>
          <w:szCs w:val="24"/>
        </w:rPr>
        <w:t>, regardless of cultch type or density</w:t>
      </w:r>
      <w:r w:rsidR="00B819E1">
        <w:rPr>
          <w:szCs w:val="24"/>
        </w:rPr>
        <w:t xml:space="preserve"> used in the restoration</w:t>
      </w:r>
      <w:ins w:id="12" w:author="Allen,Micheal S" w:date="2022-10-13T09:24:00Z">
        <w:r w:rsidR="001E4BF2">
          <w:rPr>
            <w:szCs w:val="24"/>
          </w:rPr>
          <w:t xml:space="preserve"> project</w:t>
        </w:r>
      </w:ins>
      <w:r w:rsidRPr="00312047">
        <w:rPr>
          <w:szCs w:val="24"/>
        </w:rPr>
        <w:t>.</w:t>
      </w:r>
      <w:r w:rsidR="00500DBA">
        <w:rPr>
          <w:szCs w:val="24"/>
        </w:rPr>
        <w:t xml:space="preserve"> </w:t>
      </w:r>
      <w:ins w:id="13" w:author="Allen,Micheal S" w:date="2022-10-13T09:21:00Z">
        <w:r w:rsidR="001E4BF2">
          <w:rPr>
            <w:szCs w:val="24"/>
          </w:rPr>
          <w:t xml:space="preserve"> Short-term </w:t>
        </w:r>
      </w:ins>
      <w:ins w:id="14" w:author="Allen,Micheal S" w:date="2022-10-13T09:22:00Z">
        <w:r w:rsidR="001E4BF2">
          <w:rPr>
            <w:szCs w:val="24"/>
          </w:rPr>
          <w:t>p</w:t>
        </w:r>
      </w:ins>
      <w:del w:id="15" w:author="Allen,Micheal S" w:date="2022-10-13T09:22:00Z">
        <w:r w:rsidR="00500DBA" w:rsidDel="001E4BF2">
          <w:rPr>
            <w:szCs w:val="24"/>
          </w:rPr>
          <w:delText>P</w:delText>
        </w:r>
      </w:del>
      <w:r w:rsidR="00500DBA">
        <w:rPr>
          <w:szCs w:val="24"/>
        </w:rPr>
        <w:t xml:space="preserve">ositive responses to restoration efforts </w:t>
      </w:r>
      <w:del w:id="16" w:author="Allen,Micheal S" w:date="2022-10-13T09:22:00Z">
        <w:r w:rsidR="00500DBA" w:rsidDel="001E4BF2">
          <w:rPr>
            <w:szCs w:val="24"/>
          </w:rPr>
          <w:delText xml:space="preserve">were short-lived, </w:delText>
        </w:r>
      </w:del>
      <w:ins w:id="17" w:author="Allen,Micheal S" w:date="2022-10-13T09:22:00Z">
        <w:r w:rsidR="001E4BF2">
          <w:rPr>
            <w:szCs w:val="24"/>
          </w:rPr>
          <w:t>occurred in some cases (</w:t>
        </w:r>
      </w:ins>
      <w:r w:rsidR="00500DBA">
        <w:rPr>
          <w:szCs w:val="24"/>
        </w:rPr>
        <w:t>generally &lt; 6 months</w:t>
      </w:r>
      <w:ins w:id="18" w:author="Allen,Micheal S" w:date="2022-10-13T09:22:00Z">
        <w:r w:rsidR="001E4BF2">
          <w:rPr>
            <w:szCs w:val="24"/>
          </w:rPr>
          <w:t>)</w:t>
        </w:r>
      </w:ins>
      <w:r w:rsidR="00500DBA">
        <w:rPr>
          <w:szCs w:val="24"/>
        </w:rPr>
        <w:t>, and seemed only to occur for spat</w:t>
      </w:r>
      <w:r w:rsidR="00D639CE">
        <w:rPr>
          <w:szCs w:val="24"/>
        </w:rPr>
        <w:t>-</w:t>
      </w:r>
      <w:r w:rsidR="00500DBA">
        <w:rPr>
          <w:szCs w:val="24"/>
        </w:rPr>
        <w:t>size oysters immediately after restoration.</w:t>
      </w:r>
      <w:r w:rsidRPr="00312047">
        <w:rPr>
          <w:szCs w:val="24"/>
        </w:rPr>
        <w:t xml:space="preserve"> </w:t>
      </w:r>
      <w:del w:id="19" w:author="Allen,Micheal S" w:date="2022-10-13T09:22:00Z">
        <w:r w:rsidR="00E61FE7" w:rsidDel="001E4BF2">
          <w:rPr>
            <w:szCs w:val="24"/>
          </w:rPr>
          <w:delText>With the available data, it is impossible</w:delText>
        </w:r>
        <w:r w:rsidR="005910EC" w:rsidRPr="00312047" w:rsidDel="001E4BF2">
          <w:rPr>
            <w:szCs w:val="24"/>
          </w:rPr>
          <w:delText xml:space="preserve"> </w:delText>
        </w:r>
        <w:r w:rsidRPr="00312047" w:rsidDel="001E4BF2">
          <w:rPr>
            <w:szCs w:val="24"/>
          </w:rPr>
          <w:delText xml:space="preserve">to say </w:delText>
        </w:r>
      </w:del>
      <w:ins w:id="20" w:author="Allen,Micheal S" w:date="2022-10-13T09:22:00Z">
        <w:r w:rsidR="001E4BF2">
          <w:rPr>
            <w:szCs w:val="24"/>
          </w:rPr>
          <w:t xml:space="preserve"> </w:t>
        </w:r>
      </w:ins>
      <w:commentRangeStart w:id="21"/>
      <w:ins w:id="22" w:author="Allen,Micheal S" w:date="2022-10-13T09:25:00Z">
        <w:r w:rsidR="001E4BF2">
          <w:rPr>
            <w:szCs w:val="24"/>
          </w:rPr>
          <w:t xml:space="preserve">None of the </w:t>
        </w:r>
      </w:ins>
      <w:ins w:id="23" w:author="Allen,Micheal S" w:date="2022-10-13T09:26:00Z">
        <w:r w:rsidR="001E4BF2">
          <w:rPr>
            <w:szCs w:val="24"/>
          </w:rPr>
          <w:t xml:space="preserve">restoration </w:t>
        </w:r>
      </w:ins>
      <w:ins w:id="24" w:author="Allen,Micheal S" w:date="2022-10-13T09:25:00Z">
        <w:r w:rsidR="001E4BF2">
          <w:rPr>
            <w:szCs w:val="24"/>
          </w:rPr>
          <w:t xml:space="preserve">efforts significantly improved abundance of adult </w:t>
        </w:r>
      </w:ins>
      <w:ins w:id="25" w:author="Allen,Micheal S" w:date="2022-10-13T09:26:00Z">
        <w:r w:rsidR="001E4BF2">
          <w:rPr>
            <w:szCs w:val="24"/>
          </w:rPr>
          <w:t xml:space="preserve">(&gt; X mm) </w:t>
        </w:r>
      </w:ins>
      <w:ins w:id="26" w:author="Allen,Micheal S" w:date="2022-10-13T09:25:00Z">
        <w:r w:rsidR="001E4BF2">
          <w:rPr>
            <w:szCs w:val="24"/>
          </w:rPr>
          <w:t xml:space="preserve">oysters in any of the </w:t>
        </w:r>
      </w:ins>
      <w:commentRangeEnd w:id="21"/>
      <w:ins w:id="27" w:author="Allen,Micheal S" w:date="2022-10-13T09:27:00Z">
        <w:r w:rsidR="001E4BF2">
          <w:rPr>
            <w:rStyle w:val="CommentReference"/>
          </w:rPr>
          <w:commentReference w:id="21"/>
        </w:r>
      </w:ins>
      <w:ins w:id="28" w:author="Allen,Micheal S" w:date="2022-10-13T09:25:00Z">
        <w:r w:rsidR="001E4BF2">
          <w:rPr>
            <w:szCs w:val="24"/>
          </w:rPr>
          <w:t xml:space="preserve">three </w:t>
        </w:r>
      </w:ins>
      <w:ins w:id="29" w:author="Allen,Micheal S" w:date="2022-10-13T09:26:00Z">
        <w:r w:rsidR="001E4BF2">
          <w:rPr>
            <w:szCs w:val="24"/>
          </w:rPr>
          <w:t xml:space="preserve">estuaries.  </w:t>
        </w:r>
      </w:ins>
      <w:ins w:id="30" w:author="Allen,Micheal S" w:date="2022-10-13T09:22:00Z">
        <w:r w:rsidR="001E4BF2">
          <w:rPr>
            <w:szCs w:val="24"/>
          </w:rPr>
          <w:t xml:space="preserve">The available data did not reveal mechanisms </w:t>
        </w:r>
      </w:ins>
      <w:del w:id="31" w:author="Allen,Micheal S" w:date="2022-10-13T09:22:00Z">
        <w:r w:rsidRPr="00312047" w:rsidDel="001E4BF2">
          <w:rPr>
            <w:szCs w:val="24"/>
          </w:rPr>
          <w:delText xml:space="preserve">with certainty what is </w:delText>
        </w:r>
      </w:del>
      <w:r w:rsidRPr="00312047">
        <w:rPr>
          <w:szCs w:val="24"/>
        </w:rPr>
        <w:t xml:space="preserve">hindering </w:t>
      </w:r>
      <w:r w:rsidR="00B819E1">
        <w:rPr>
          <w:szCs w:val="24"/>
        </w:rPr>
        <w:t>restoration</w:t>
      </w:r>
      <w:r w:rsidRPr="00312047">
        <w:rPr>
          <w:szCs w:val="24"/>
        </w:rPr>
        <w:t xml:space="preserve"> success</w:t>
      </w:r>
      <w:r w:rsidR="00E61FE7">
        <w:rPr>
          <w:szCs w:val="24"/>
        </w:rPr>
        <w:t xml:space="preserve"> </w:t>
      </w:r>
      <w:commentRangeStart w:id="32"/>
      <w:r w:rsidR="00E61FE7">
        <w:rPr>
          <w:szCs w:val="24"/>
        </w:rPr>
        <w:t>because of monitoring program shortcomings</w:t>
      </w:r>
      <w:commentRangeEnd w:id="32"/>
      <w:r w:rsidR="00EB1A6C">
        <w:rPr>
          <w:rStyle w:val="CommentReference"/>
        </w:rPr>
        <w:commentReference w:id="32"/>
      </w:r>
      <w:r w:rsidRPr="00312047">
        <w:rPr>
          <w:szCs w:val="24"/>
        </w:rPr>
        <w:t>.</w:t>
      </w:r>
      <w:r w:rsidR="005910EC" w:rsidRPr="00312047">
        <w:rPr>
          <w:szCs w:val="24"/>
        </w:rPr>
        <w:t xml:space="preserve"> However, restoration design </w:t>
      </w:r>
      <w:ins w:id="33" w:author="Allen,Micheal S" w:date="2022-10-13T09:23:00Z">
        <w:r w:rsidR="001E4BF2">
          <w:rPr>
            <w:szCs w:val="24"/>
          </w:rPr>
          <w:t xml:space="preserve">and implementation </w:t>
        </w:r>
      </w:ins>
      <w:r w:rsidR="005910EC" w:rsidRPr="00312047">
        <w:rPr>
          <w:szCs w:val="24"/>
        </w:rPr>
        <w:t>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w:t>
      </w:r>
      <w:ins w:id="34" w:author="Allen,Micheal S" w:date="2022-10-13T09:23:00Z">
        <w:r w:rsidR="001E4BF2">
          <w:rPr>
            <w:szCs w:val="24"/>
          </w:rPr>
          <w:t xml:space="preserve"> realized</w:t>
        </w:r>
      </w:ins>
      <w:r w:rsidR="005910EC" w:rsidRPr="00312047">
        <w:rPr>
          <w:szCs w:val="24"/>
        </w:rPr>
        <w:t xml:space="preserve">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ins w:id="35" w:author="Allen,Micheal S" w:date="2022-10-13T09:23:00Z">
        <w:r w:rsidR="001E4BF2">
          <w:rPr>
            <w:szCs w:val="24"/>
          </w:rPr>
          <w:t>d</w:t>
        </w:r>
      </w:ins>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 xml:space="preserve">through </w:t>
      </w:r>
      <w:commentRangeStart w:id="36"/>
      <w:del w:id="37" w:author="Allen,Micheal S" w:date="2022-10-13T09:23:00Z">
        <w:r w:rsidR="00500DBA" w:rsidDel="001E4BF2">
          <w:delText xml:space="preserve">fundamental, </w:delText>
        </w:r>
      </w:del>
      <w:r w:rsidR="00500DBA">
        <w:t xml:space="preserve">programmatic design </w:t>
      </w:r>
      <w:commentRangeEnd w:id="36"/>
      <w:r w:rsidR="001E4BF2">
        <w:rPr>
          <w:rStyle w:val="CommentReference"/>
        </w:rPr>
        <w:commentReference w:id="36"/>
      </w:r>
      <w:r w:rsidR="00500DBA">
        <w:t>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38"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38"/>
    </w:p>
    <w:p w14:paraId="4BD6E35D" w14:textId="7FBF2C18"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w:t>
      </w:r>
      <w:commentRangeStart w:id="39"/>
      <w:r w:rsidR="0079387B" w:rsidRPr="001E673E">
        <w:rPr>
          <w:szCs w:val="24"/>
        </w:rPr>
        <w:t xml:space="preserve">for </w:t>
      </w:r>
      <w:r w:rsidR="00276FC6" w:rsidRPr="001E673E">
        <w:rPr>
          <w:szCs w:val="24"/>
        </w:rPr>
        <w:t>poorly understood reasons</w:t>
      </w:r>
      <w:commentRangeEnd w:id="39"/>
      <w:r w:rsidR="00EB1A6C">
        <w:rPr>
          <w:rStyle w:val="CommentReference"/>
        </w:rPr>
        <w:commentReference w:id="39"/>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D712F0">
        <w:rPr>
          <w:rFonts w:cstheme="minorHAnsi"/>
          <w:szCs w:val="24"/>
        </w:rPr>
        <w:t xml:space="preserve"> 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290B71" w:rsidRDefault="00276FC6" w:rsidP="008F09B0">
      <w:pPr>
        <w:suppressAutoHyphens/>
        <w:rPr>
          <w:rFonts w:cstheme="minorHAnsi"/>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w:t>
      </w:r>
      <w:proofErr w:type="spellStart"/>
      <w:r w:rsidR="00A13C6A">
        <w:rPr>
          <w:szCs w:val="24"/>
        </w:rPr>
        <w:t>Lenihan</w:t>
      </w:r>
      <w:proofErr w:type="spellEnd"/>
      <w:r w:rsidR="00A13C6A">
        <w:rPr>
          <w:szCs w:val="24"/>
        </w:rPr>
        <w:t xml:space="preserve"> and Peterson 1998;</w:t>
      </w:r>
      <w:r w:rsidR="00800042" w:rsidRPr="001E673E">
        <w:rPr>
          <w:szCs w:val="24"/>
        </w:rPr>
        <w:t xml:space="preserve"> Pine et al. </w:t>
      </w:r>
      <w:r w:rsidR="00800042" w:rsidRPr="004C06BA">
        <w:rPr>
          <w:szCs w:val="24"/>
        </w:rPr>
        <w:t>2015;</w:t>
      </w:r>
      <w:r w:rsidR="00A13C6A">
        <w:rPr>
          <w:szCs w:val="24"/>
        </w:rPr>
        <w:t xml:space="preserve"> </w:t>
      </w:r>
      <w:proofErr w:type="spellStart"/>
      <w:r w:rsidR="00A13C6A" w:rsidRPr="001E673E">
        <w:rPr>
          <w:szCs w:val="24"/>
        </w:rPr>
        <w:t>Lenihan</w:t>
      </w:r>
      <w:proofErr w:type="spellEnd"/>
      <w:r w:rsidR="00A13C6A" w:rsidRPr="001E673E">
        <w:rPr>
          <w:szCs w:val="24"/>
        </w:rPr>
        <w:t xml:space="preserve"> </w:t>
      </w:r>
      <w:r w:rsidR="00A13C6A">
        <w:rPr>
          <w:szCs w:val="24"/>
        </w:rPr>
        <w:t xml:space="preserve">and </w:t>
      </w:r>
      <w:proofErr w:type="spellStart"/>
      <w:r w:rsidR="00A13C6A">
        <w:rPr>
          <w:szCs w:val="24"/>
        </w:rPr>
        <w:t>Micheli</w:t>
      </w:r>
      <w:proofErr w:type="spellEnd"/>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 xml:space="preserve">provide and promote </w:t>
      </w:r>
      <w:r w:rsidR="00710AE3" w:rsidRPr="00290B71">
        <w:rPr>
          <w:rFonts w:cstheme="minorHAnsi"/>
          <w:szCs w:val="24"/>
        </w:rPr>
        <w:t>ecosystem services</w:t>
      </w:r>
      <w:r w:rsidR="00500DBA" w:rsidRPr="00290B71">
        <w:rPr>
          <w:rFonts w:cstheme="minorHAnsi"/>
          <w:szCs w:val="24"/>
        </w:rPr>
        <w:t xml:space="preserve"> (Smith et al. 2022)</w:t>
      </w:r>
      <w:r w:rsidR="009603D1" w:rsidRPr="00290B71">
        <w:rPr>
          <w:rFonts w:cstheme="minorHAnsi"/>
          <w:szCs w:val="24"/>
        </w:rPr>
        <w:t xml:space="preserve">, as well as support </w:t>
      </w:r>
      <w:r w:rsidR="00710AE3" w:rsidRPr="00290B71">
        <w:rPr>
          <w:rFonts w:cstheme="minorHAnsi"/>
          <w:szCs w:val="24"/>
        </w:rPr>
        <w:t>fishery recovery.</w:t>
      </w:r>
    </w:p>
    <w:p w14:paraId="2C3E46E7" w14:textId="05754CEC" w:rsidR="00C44C79" w:rsidRPr="001E673E" w:rsidRDefault="00151BFE" w:rsidP="00D712F0">
      <w:pPr>
        <w:suppressAutoHyphens/>
        <w:rPr>
          <w:szCs w:val="24"/>
        </w:rPr>
      </w:pPr>
      <w:r w:rsidRPr="00290B71">
        <w:rPr>
          <w:rFonts w:cstheme="minorHAnsi"/>
          <w:szCs w:val="24"/>
        </w:rPr>
        <w:t xml:space="preserve">Despite the importance of cultch for </w:t>
      </w:r>
      <w:r w:rsidR="002077D2" w:rsidRPr="00290B71">
        <w:rPr>
          <w:rFonts w:cstheme="minorHAnsi"/>
          <w:szCs w:val="24"/>
        </w:rPr>
        <w:t>supporting</w:t>
      </w:r>
      <w:r w:rsidRPr="00290B71">
        <w:rPr>
          <w:rFonts w:cstheme="minorHAnsi"/>
          <w:szCs w:val="24"/>
        </w:rPr>
        <w:t xml:space="preserve"> oyster settlement</w:t>
      </w:r>
      <w:r w:rsidR="00E5706F" w:rsidRPr="00290B71">
        <w:rPr>
          <w:rFonts w:cstheme="minorHAnsi"/>
          <w:szCs w:val="24"/>
        </w:rPr>
        <w:t xml:space="preserve"> (Frederick et al. 2016)</w:t>
      </w:r>
      <w:r w:rsidRPr="00290B71">
        <w:rPr>
          <w:rFonts w:cstheme="minorHAnsi"/>
          <w:szCs w:val="24"/>
        </w:rPr>
        <w:t xml:space="preserve">, </w:t>
      </w:r>
      <w:r w:rsidR="00D712F0" w:rsidRPr="00290B71">
        <w:rPr>
          <w:rStyle w:val="cf01"/>
          <w:rFonts w:asciiTheme="minorHAnsi" w:hAnsiTheme="minorHAnsi" w:cstheme="minorHAnsi"/>
          <w:sz w:val="24"/>
          <w:szCs w:val="24"/>
        </w:rPr>
        <w:t>the amount, height, and type of cultch that are likely to perform best in different restorations are not well understood</w:t>
      </w:r>
      <w:r w:rsidR="00D712F0" w:rsidRPr="00290B71">
        <w:rPr>
          <w:rFonts w:cstheme="minorHAnsi"/>
          <w:szCs w:val="24"/>
        </w:rPr>
        <w:t xml:space="preserve"> </w:t>
      </w:r>
      <w:r w:rsidR="00696CB5" w:rsidRPr="00290B71">
        <w:rPr>
          <w:rFonts w:cstheme="minorHAnsi"/>
          <w:szCs w:val="24"/>
        </w:rPr>
        <w:t>(</w:t>
      </w:r>
      <w:r w:rsidR="00DD1933" w:rsidRPr="00290B71">
        <w:rPr>
          <w:rFonts w:cstheme="minorHAnsi"/>
          <w:szCs w:val="24"/>
        </w:rPr>
        <w:t xml:space="preserve">Graham et al. 2017; </w:t>
      </w:r>
      <w:proofErr w:type="spellStart"/>
      <w:r w:rsidR="00DD1933" w:rsidRPr="00290B71">
        <w:rPr>
          <w:rFonts w:cstheme="minorHAnsi"/>
          <w:szCs w:val="24"/>
        </w:rPr>
        <w:t>Goelz</w:t>
      </w:r>
      <w:proofErr w:type="spellEnd"/>
      <w:r w:rsidR="00DD1933" w:rsidRPr="00290B71">
        <w:rPr>
          <w:rFonts w:cstheme="minorHAnsi"/>
          <w:szCs w:val="24"/>
        </w:rPr>
        <w:t xml:space="preserve"> et al. 2020</w:t>
      </w:r>
      <w:r w:rsidR="00696CB5" w:rsidRPr="00290B71">
        <w:rPr>
          <w:rFonts w:cstheme="minorHAnsi"/>
          <w:szCs w:val="24"/>
        </w:rPr>
        <w:t>).</w:t>
      </w:r>
      <w:r w:rsidR="00276FC6" w:rsidRPr="00290B71">
        <w:rPr>
          <w:rFonts w:cstheme="minorHAnsi"/>
          <w:szCs w:val="24"/>
        </w:rPr>
        <w:t xml:space="preserve"> </w:t>
      </w:r>
      <w:r w:rsidR="00C6242F" w:rsidRPr="00290B71">
        <w:rPr>
          <w:rFonts w:cstheme="minorHAnsi"/>
          <w:szCs w:val="24"/>
        </w:rPr>
        <w:t>Some</w:t>
      </w:r>
      <w:r w:rsidR="005A3CBE" w:rsidRPr="00290B71">
        <w:rPr>
          <w:rFonts w:cstheme="minorHAnsi"/>
          <w:szCs w:val="24"/>
        </w:rPr>
        <w:t xml:space="preserve"> of the</w:t>
      </w:r>
      <w:r w:rsidR="000A30C8" w:rsidRPr="00290B71">
        <w:rPr>
          <w:rFonts w:cstheme="minorHAnsi"/>
          <w:szCs w:val="24"/>
        </w:rPr>
        <w:t xml:space="preserve"> current</w:t>
      </w:r>
      <w:r w:rsidR="005A3CBE" w:rsidRPr="00290B71">
        <w:rPr>
          <w:rFonts w:cstheme="minorHAnsi"/>
          <w:szCs w:val="24"/>
        </w:rPr>
        <w:t xml:space="preserve"> restoration programs</w:t>
      </w:r>
      <w:r w:rsidR="00C6242F" w:rsidRPr="00290B71">
        <w:rPr>
          <w:rFonts w:cstheme="minorHAnsi"/>
          <w:szCs w:val="24"/>
        </w:rPr>
        <w:t xml:space="preserve"> in the Florida panhandle</w:t>
      </w:r>
      <w:r w:rsidR="005A3CBE" w:rsidRPr="00290B71">
        <w:rPr>
          <w:rFonts w:cstheme="minorHAnsi"/>
          <w:szCs w:val="24"/>
        </w:rPr>
        <w:t xml:space="preserve"> are long</w:t>
      </w:r>
      <w:r w:rsidR="00E61FE7" w:rsidRPr="00290B71">
        <w:rPr>
          <w:rFonts w:cstheme="minorHAnsi"/>
          <w:szCs w:val="24"/>
        </w:rPr>
        <w:t>-</w:t>
      </w:r>
      <w:r w:rsidR="005A3CBE" w:rsidRPr="00290B71">
        <w:rPr>
          <w:rFonts w:cstheme="minorHAnsi"/>
          <w:szCs w:val="24"/>
        </w:rPr>
        <w:t>term (10</w:t>
      </w:r>
      <w:r w:rsidR="00A31F2B" w:rsidRPr="00290B71">
        <w:rPr>
          <w:rFonts w:cstheme="minorHAnsi"/>
          <w:szCs w:val="24"/>
        </w:rPr>
        <w:t xml:space="preserve"> </w:t>
      </w:r>
      <w:r w:rsidR="005A3CBE" w:rsidRPr="00290B71">
        <w:rPr>
          <w:rFonts w:cstheme="minorHAnsi"/>
          <w:szCs w:val="24"/>
        </w:rPr>
        <w:t>year</w:t>
      </w:r>
      <w:r w:rsidR="00A31F2B" w:rsidRPr="00290B71">
        <w:rPr>
          <w:rFonts w:cstheme="minorHAnsi"/>
          <w:szCs w:val="24"/>
        </w:rPr>
        <w:t>s</w:t>
      </w:r>
      <w:r w:rsidR="005A3CBE" w:rsidRPr="00290B71">
        <w:rPr>
          <w:rFonts w:cstheme="minorHAnsi"/>
          <w:szCs w:val="24"/>
        </w:rPr>
        <w:t>)</w:t>
      </w:r>
      <w:r w:rsidR="00A31F2B" w:rsidRPr="00290B71">
        <w:rPr>
          <w:rFonts w:cstheme="minorHAnsi"/>
          <w:szCs w:val="24"/>
        </w:rPr>
        <w:t>,</w:t>
      </w:r>
      <w:r w:rsidR="00763BFB" w:rsidRPr="00290B71">
        <w:rPr>
          <w:rFonts w:cstheme="minorHAnsi"/>
          <w:szCs w:val="24"/>
        </w:rPr>
        <w:t xml:space="preserve"> and i</w:t>
      </w:r>
      <w:r w:rsidR="00A42E5D" w:rsidRPr="00290B71">
        <w:rPr>
          <w:rFonts w:cstheme="minorHAnsi"/>
          <w:szCs w:val="24"/>
        </w:rPr>
        <w:t xml:space="preserve">nformation </w:t>
      </w:r>
      <w:r w:rsidR="00A31F2B" w:rsidRPr="00290B71">
        <w:rPr>
          <w:rFonts w:cstheme="minorHAnsi"/>
          <w:szCs w:val="24"/>
        </w:rPr>
        <w:t xml:space="preserve">on </w:t>
      </w:r>
      <w:del w:id="40" w:author="Allen,Micheal S" w:date="2022-10-13T09:30:00Z">
        <w:r w:rsidR="00A42E5D" w:rsidRPr="00290B71" w:rsidDel="00EB1A6C">
          <w:rPr>
            <w:rFonts w:cstheme="minorHAnsi"/>
            <w:szCs w:val="24"/>
          </w:rPr>
          <w:delText>what</w:delText>
        </w:r>
        <w:r w:rsidR="00A42E5D" w:rsidRPr="001E673E" w:rsidDel="00EB1A6C">
          <w:rPr>
            <w:szCs w:val="24"/>
          </w:rPr>
          <w:delText xml:space="preserve"> </w:delText>
        </w:r>
        <w:r w:rsidR="0042044B" w:rsidRPr="001E673E" w:rsidDel="00EB1A6C">
          <w:rPr>
            <w:szCs w:val="24"/>
          </w:rPr>
          <w:delText>has</w:delText>
        </w:r>
        <w:r w:rsidR="00A42E5D" w:rsidRPr="001E673E" w:rsidDel="00EB1A6C">
          <w:rPr>
            <w:szCs w:val="24"/>
          </w:rPr>
          <w:delText xml:space="preserve"> and </w:delText>
        </w:r>
        <w:r w:rsidR="0042044B" w:rsidRPr="001E673E" w:rsidDel="00EB1A6C">
          <w:rPr>
            <w:szCs w:val="24"/>
          </w:rPr>
          <w:delText>has</w:delText>
        </w:r>
        <w:r w:rsidR="00A42E5D" w:rsidRPr="001E673E" w:rsidDel="00EB1A6C">
          <w:rPr>
            <w:szCs w:val="24"/>
          </w:rPr>
          <w:delText xml:space="preserve"> not work</w:delText>
        </w:r>
        <w:r w:rsidR="0042044B" w:rsidRPr="001E673E" w:rsidDel="00EB1A6C">
          <w:rPr>
            <w:szCs w:val="24"/>
          </w:rPr>
          <w:delText>ed</w:delText>
        </w:r>
        <w:r w:rsidR="00A42E5D" w:rsidRPr="001E673E" w:rsidDel="00EB1A6C">
          <w:rPr>
            <w:szCs w:val="24"/>
          </w:rPr>
          <w:delText xml:space="preserve"> in</w:delText>
        </w:r>
        <w:r w:rsidR="000A30C8" w:rsidRPr="001E673E" w:rsidDel="00EB1A6C">
          <w:rPr>
            <w:szCs w:val="24"/>
          </w:rPr>
          <w:delText xml:space="preserve"> them</w:delText>
        </w:r>
      </w:del>
      <w:ins w:id="41" w:author="Allen,Micheal S" w:date="2022-10-13T09:30:00Z">
        <w:r w:rsidR="00EB1A6C">
          <w:rPr>
            <w:rFonts w:cstheme="minorHAnsi"/>
            <w:szCs w:val="24"/>
          </w:rPr>
          <w:t>restoration efficacy</w:t>
        </w:r>
      </w:ins>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0B9CDC67" w:rsidR="00CF31AA" w:rsidRPr="001E673E" w:rsidRDefault="00D712F0" w:rsidP="00D712F0">
      <w:pPr>
        <w:pStyle w:val="Normalnoindent"/>
        <w:ind w:left="360"/>
      </w:pPr>
      <w:bookmarkStart w:id="42" w:name="_Hlk115004408"/>
      <w:r>
        <w:t>(</w:t>
      </w:r>
      <w:r w:rsidR="005548A3">
        <w:t>1)</w:t>
      </w:r>
      <w:r w:rsidR="005548A3" w:rsidRPr="001E673E">
        <w:t xml:space="preserve"> How</w:t>
      </w:r>
      <w:r w:rsidR="00CF31AA" w:rsidRPr="001E673E">
        <w:t xml:space="preserve"> </w:t>
      </w:r>
      <w:r w:rsidR="00E5706F" w:rsidRPr="001E673E">
        <w:t xml:space="preserve">do temporal trends in oyster counts vary </w:t>
      </w:r>
      <w:del w:id="43" w:author="Allen,Micheal S" w:date="2022-10-13T09:33:00Z">
        <w:r w:rsidR="00E5706F" w:rsidRPr="001E673E" w:rsidDel="00FB083D">
          <w:delText xml:space="preserve">among </w:delText>
        </w:r>
      </w:del>
      <w:ins w:id="44" w:author="Allen,Micheal S" w:date="2022-10-13T09:33:00Z">
        <w:r w:rsidR="00FB083D">
          <w:t>at each</w:t>
        </w:r>
      </w:ins>
      <w:del w:id="45" w:author="Allen,Micheal S" w:date="2022-10-13T09:33:00Z">
        <w:r w:rsidR="00E5706F" w:rsidRPr="001E673E" w:rsidDel="00FB083D">
          <w:delText>the</w:delText>
        </w:r>
      </w:del>
      <w:r w:rsidR="00E5706F" w:rsidRPr="001E673E">
        <w:t xml:space="preserve"> </w:t>
      </w:r>
      <w:del w:id="46" w:author="Allen,Micheal S" w:date="2022-10-13T09:33:00Z">
        <w:r w:rsidR="00E5706F" w:rsidRPr="001E673E" w:rsidDel="00FB083D">
          <w:delText xml:space="preserve">three </w:delText>
        </w:r>
      </w:del>
      <w:r w:rsidR="00E5706F" w:rsidRPr="001E673E">
        <w:t xml:space="preserve">depressed </w:t>
      </w:r>
      <w:r>
        <w:t>ba</w:t>
      </w:r>
      <w:del w:id="47" w:author="Allen,Micheal S" w:date="2022-10-13T09:33:00Z">
        <w:r w:rsidDel="00FB083D">
          <w:delText>y</w:delText>
        </w:r>
      </w:del>
      <w:r>
        <w:t>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42"/>
    </w:p>
    <w:p w14:paraId="7660DEAF" w14:textId="6C1C1A29" w:rsidR="005D76EF" w:rsidRPr="005D76EF" w:rsidRDefault="005D76EF" w:rsidP="005D76EF">
      <w:pPr>
        <w:ind w:left="450" w:firstLine="0"/>
      </w:pPr>
    </w:p>
    <w:p w14:paraId="54E722EE" w14:textId="1DCFDFD8" w:rsidR="00A31F2B" w:rsidRPr="001E673E" w:rsidRDefault="005D76EF" w:rsidP="00C6242F">
      <w:pPr>
        <w:ind w:firstLine="0"/>
      </w:pPr>
      <w:r>
        <w:lastRenderedPageBreak/>
        <w:tab/>
      </w:r>
      <w:commentRangeStart w:id="48"/>
      <w:r w:rsidR="00E5706F" w:rsidRPr="001E673E">
        <w:t>We found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 </w:t>
      </w:r>
      <w:r w:rsidR="00CF31AA" w:rsidRPr="001E673E">
        <w:t>or th</w:t>
      </w:r>
      <w:r w:rsidR="00E61FE7">
        <w:t>e restoration programs as designed were ineffective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commentRangeEnd w:id="48"/>
      <w:r w:rsidR="00EB64D3">
        <w:rPr>
          <w:rStyle w:val="CommentReference"/>
        </w:rPr>
        <w:commentReference w:id="48"/>
      </w:r>
    </w:p>
    <w:p w14:paraId="3EC5D108" w14:textId="53616848" w:rsidR="000A2729" w:rsidRPr="001E673E" w:rsidRDefault="00C442A6" w:rsidP="00423F52">
      <w:pPr>
        <w:pStyle w:val="Heading1"/>
        <w:suppressAutoHyphens/>
        <w:rPr>
          <w:szCs w:val="24"/>
        </w:rPr>
      </w:pPr>
      <w:bookmarkStart w:id="49" w:name="_Toc109217035"/>
      <w:bookmarkStart w:id="50" w:name="_Toc110654770"/>
      <w:r w:rsidRPr="001E673E">
        <w:rPr>
          <w:szCs w:val="24"/>
        </w:rPr>
        <w:t>Study sites</w:t>
      </w:r>
      <w:bookmarkEnd w:id="49"/>
      <w:bookmarkEnd w:id="50"/>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E6D5B6" w:rsidR="00046BAB" w:rsidRPr="001E673E" w:rsidRDefault="00046BAB" w:rsidP="00046BAB">
      <w:pPr>
        <w:pStyle w:val="Heading2"/>
        <w:suppressAutoHyphens/>
        <w:rPr>
          <w:szCs w:val="24"/>
        </w:rPr>
      </w:pPr>
      <w:bookmarkStart w:id="51" w:name="_Toc108786534"/>
      <w:bookmarkStart w:id="52" w:name="_Toc109217036"/>
      <w:bookmarkStart w:id="53" w:name="_Toc110654772"/>
      <w:del w:id="54" w:author="Allen,Micheal S" w:date="2022-10-13T09:51:00Z">
        <w:r w:rsidRPr="001E673E" w:rsidDel="00695550">
          <w:rPr>
            <w:szCs w:val="24"/>
          </w:rPr>
          <w:lastRenderedPageBreak/>
          <w:delText xml:space="preserve">Management </w:delText>
        </w:r>
      </w:del>
      <w:ins w:id="55" w:author="Allen,Micheal S" w:date="2022-10-13T09:51:00Z">
        <w:r w:rsidR="00695550">
          <w:rPr>
            <w:szCs w:val="24"/>
          </w:rPr>
          <w:t>Restoration?</w:t>
        </w:r>
        <w:r w:rsidR="00695550" w:rsidRPr="001E673E">
          <w:rPr>
            <w:szCs w:val="24"/>
          </w:rPr>
          <w:t xml:space="preserve"> </w:t>
        </w:r>
      </w:ins>
      <w:r w:rsidRPr="001E673E">
        <w:rPr>
          <w:szCs w:val="24"/>
        </w:rPr>
        <w:t>actions</w:t>
      </w:r>
      <w:bookmarkEnd w:id="51"/>
      <w:bookmarkEnd w:id="52"/>
      <w:r w:rsidRPr="001E673E">
        <w:rPr>
          <w:szCs w:val="24"/>
        </w:rPr>
        <w:t xml:space="preserve"> </w:t>
      </w:r>
      <w:bookmarkEnd w:id="53"/>
    </w:p>
    <w:p w14:paraId="2C362DC7" w14:textId="79EC10F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w:t>
      </w:r>
      <w:r w:rsidR="004431A3">
        <w:rPr>
          <w:szCs w:val="24"/>
        </w:rPr>
        <w:t xml:space="preserve"> sourced</w:t>
      </w:r>
      <w:r w:rsidRPr="00616AFD">
        <w:rPr>
          <w:szCs w:val="24"/>
        </w:rPr>
        <w:t xml:space="preserve">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784BE3F"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 xml:space="preserve">National Fish and Wildlife Foundation (NFWF). One project each took place in Pensacola and St. Andrew bays, and four in Apalachicola Bay. The work carried out under these projects is summarized in Table 1. Across all projects, the </w:t>
      </w:r>
      <w:ins w:id="56" w:author="Allen,Micheal S" w:date="2022-10-13T09:52:00Z">
        <w:r w:rsidR="00695550">
          <w:rPr>
            <w:szCs w:val="24"/>
          </w:rPr>
          <w:t xml:space="preserve">realized </w:t>
        </w:r>
      </w:ins>
      <w:r w:rsidRPr="00616AFD">
        <w:rPr>
          <w:szCs w:val="24"/>
        </w:rPr>
        <w:t>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FA66ED7"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xml:space="preserve">. We </w:t>
      </w:r>
      <w:r w:rsidR="00E61FE7">
        <w:rPr>
          <w:szCs w:val="24"/>
        </w:rPr>
        <w:lastRenderedPageBreak/>
        <w:t>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 xml:space="preserve">years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57" w:name="_Toc110654771"/>
      <w:r w:rsidRPr="001E673E">
        <w:rPr>
          <w:szCs w:val="24"/>
        </w:rPr>
        <w:t>Methods</w:t>
      </w:r>
      <w:bookmarkEnd w:id="57"/>
    </w:p>
    <w:p w14:paraId="4915CB73" w14:textId="77777777" w:rsidR="000A2729" w:rsidRPr="001E673E" w:rsidRDefault="009C183F" w:rsidP="00D67253">
      <w:pPr>
        <w:pStyle w:val="Heading2"/>
        <w:suppressAutoHyphens/>
        <w:rPr>
          <w:szCs w:val="24"/>
        </w:rPr>
      </w:pPr>
      <w:bookmarkStart w:id="58" w:name="_Toc108786535"/>
      <w:bookmarkStart w:id="59" w:name="_Toc109217037"/>
      <w:bookmarkStart w:id="60" w:name="_Toc110654773"/>
      <w:r w:rsidRPr="001E673E">
        <w:rPr>
          <w:szCs w:val="24"/>
        </w:rPr>
        <w:t xml:space="preserve">Field </w:t>
      </w:r>
      <w:r w:rsidR="009D14BB" w:rsidRPr="001E673E">
        <w:rPr>
          <w:szCs w:val="24"/>
        </w:rPr>
        <w:t>collections</w:t>
      </w:r>
      <w:bookmarkEnd w:id="58"/>
      <w:bookmarkEnd w:id="59"/>
      <w:bookmarkEnd w:id="60"/>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61" w:name="_Toc108786536"/>
      <w:bookmarkStart w:id="62" w:name="_Toc109217038"/>
      <w:bookmarkStart w:id="63" w:name="_Toc110654774"/>
      <w:r w:rsidRPr="001E673E">
        <w:rPr>
          <w:szCs w:val="24"/>
        </w:rPr>
        <w:t>Fisheries</w:t>
      </w:r>
      <w:r w:rsidR="00542CF2" w:rsidRPr="001E673E">
        <w:rPr>
          <w:szCs w:val="24"/>
        </w:rPr>
        <w:t>-</w:t>
      </w:r>
      <w:r w:rsidRPr="001E673E">
        <w:rPr>
          <w:szCs w:val="24"/>
        </w:rPr>
        <w:t>dependent data</w:t>
      </w:r>
      <w:bookmarkEnd w:id="61"/>
      <w:bookmarkEnd w:id="62"/>
      <w:bookmarkEnd w:id="63"/>
    </w:p>
    <w:p w14:paraId="09500317" w14:textId="2BE20866"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w:t>
      </w:r>
      <w:r w:rsidR="004431A3">
        <w:rPr>
          <w:szCs w:val="24"/>
        </w:rPr>
        <w:t xml:space="preserve">FWC </w:t>
      </w:r>
      <w:r w:rsidR="00B819E1">
        <w:rPr>
          <w:szCs w:val="24"/>
        </w:rPr>
        <w:t>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64" w:name="_Toc108786538"/>
      <w:bookmarkStart w:id="65" w:name="_Toc109217040"/>
      <w:bookmarkStart w:id="66" w:name="_Toc110654776"/>
      <w:r w:rsidRPr="00C809CC">
        <w:rPr>
          <w:szCs w:val="24"/>
        </w:rPr>
        <w:t>Data analysis</w:t>
      </w:r>
    </w:p>
    <w:p w14:paraId="63D673F9" w14:textId="728E34E2"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 xml:space="preserve">assessed how oyster counts responded to restoration efforts (i.e., how </w:t>
      </w:r>
      <w:r w:rsidR="004431A3">
        <w:rPr>
          <w:szCs w:val="24"/>
        </w:rPr>
        <w:t xml:space="preserve">counts </w:t>
      </w:r>
      <w:r w:rsidR="005548A3" w:rsidRPr="00C809CC">
        <w:rPr>
          <w:szCs w:val="24"/>
        </w:rPr>
        <w:t xml:space="preserve">changed following restoration) in all three bays </w:t>
      </w:r>
      <w:r w:rsidR="005548A3" w:rsidRPr="00C809CC">
        <w:rPr>
          <w:szCs w:val="24"/>
        </w:rPr>
        <w:lastRenderedPageBreak/>
        <w:t>(Pensacola, St. Andrew, and Apalachicola)</w:t>
      </w:r>
      <w:r w:rsidR="004431A3">
        <w:rPr>
          <w:szCs w:val="24"/>
        </w:rPr>
        <w:t xml:space="preserve"> while controlling for differences in sampling effort</w:t>
      </w:r>
      <w:r w:rsidR="005548A3">
        <w:rPr>
          <w:szCs w:val="24"/>
        </w:rPr>
        <w:t>.</w:t>
      </w:r>
      <w:r w:rsidR="00E61FE7">
        <w:rPr>
          <w:szCs w:val="24"/>
        </w:rPr>
        <w:t xml:space="preserve"> We then focused on Apalachicola Bay for more detailed analyses because Apalachicola Bay </w:t>
      </w:r>
      <w:commentRangeStart w:id="67"/>
      <w:r w:rsidR="00E61FE7">
        <w:rPr>
          <w:szCs w:val="24"/>
        </w:rPr>
        <w:t xml:space="preserve">is the only bay where freshwater inputs can be </w:t>
      </w:r>
      <w:r w:rsidR="00C6242F">
        <w:rPr>
          <w:szCs w:val="24"/>
        </w:rPr>
        <w:t>influenced</w:t>
      </w:r>
      <w:r w:rsidR="00E61FE7">
        <w:rPr>
          <w:szCs w:val="24"/>
        </w:rPr>
        <w:t xml:space="preserve"> via upstream dam operations </w:t>
      </w:r>
      <w:commentRangeEnd w:id="67"/>
      <w:r w:rsidR="00695550">
        <w:rPr>
          <w:rStyle w:val="CommentReference"/>
        </w:rPr>
        <w:commentReference w:id="67"/>
      </w:r>
      <w:r w:rsidR="00E61FE7">
        <w:rPr>
          <w:szCs w:val="24"/>
        </w:rPr>
        <w:t>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w:t>
      </w:r>
      <w:r w:rsidR="00C86CFF">
        <w:rPr>
          <w:szCs w:val="24"/>
        </w:rPr>
        <w:t xml:space="preserve"> for all bays, and then at greater detail</w:t>
      </w:r>
      <w:r w:rsidR="005548A3">
        <w:rPr>
          <w:szCs w:val="24"/>
        </w:rPr>
        <w:t xml:space="preserve"> within Apalachicola Bay</w:t>
      </w:r>
      <w:r w:rsidR="00C86CFF">
        <w:rPr>
          <w:szCs w:val="24"/>
        </w:rPr>
        <w:t xml:space="preserve"> because</w:t>
      </w:r>
      <w:r w:rsidR="00862BA5">
        <w:rPr>
          <w:szCs w:val="24"/>
        </w:rPr>
        <w:t xml:space="preserve"> in this system</w:t>
      </w:r>
      <w:r w:rsidR="00C86CFF">
        <w:rPr>
          <w:szCs w:val="24"/>
        </w:rPr>
        <w:t xml:space="preserve"> restoration efforts used different materials and different starting times</w:t>
      </w:r>
      <w:r w:rsidR="00AC0F71">
        <w:rPr>
          <w:szCs w:val="24"/>
        </w:rPr>
        <w:t xml:space="preserve">. </w:t>
      </w:r>
      <w:r w:rsidR="00862BA5">
        <w:rPr>
          <w:szCs w:val="24"/>
        </w:rPr>
        <w:t>W</w:t>
      </w:r>
      <w:r w:rsidR="005548A3">
        <w:rPr>
          <w:szCs w:val="24"/>
        </w:rPr>
        <w:t>e used methods following Moore et al. (2020)</w:t>
      </w:r>
      <w:ins w:id="68" w:author="Allen,Micheal S" w:date="2022-10-13T09:54:00Z">
        <w:r w:rsidR="00695550">
          <w:rPr>
            <w:szCs w:val="24"/>
          </w:rPr>
          <w:t>,</w:t>
        </w:r>
      </w:ins>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61E3EDF2"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r w:rsidR="00C86CFF">
        <w:rPr>
          <w:szCs w:val="24"/>
        </w:rPr>
        <w:t xml:space="preserve"> and 4</w:t>
      </w:r>
      <w:r w:rsidR="00E61FE7">
        <w:rPr>
          <w:szCs w:val="24"/>
        </w:rPr>
        <w:t>)</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lastRenderedPageBreak/>
        <w:t>River discharge measured as the number of recent days in which discharge fell below certain specified levels</w:t>
      </w:r>
      <w:r w:rsidR="00E61FE7">
        <w:rPr>
          <w:szCs w:val="24"/>
        </w:rPr>
        <w:t>. (Question 3)</w:t>
      </w:r>
    </w:p>
    <w:p w14:paraId="39A1EFB0" w14:textId="3CDDC9E9"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w:t>
      </w:r>
      <w:r w:rsidR="00C86CFF">
        <w:t xml:space="preserve"> (uniquely named for each site and bay or site and project combination)</w:t>
      </w:r>
      <w:r w:rsidR="00A0080C" w:rsidRPr="00C809CC">
        <w:t xml:space="preserve">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 xml:space="preserve">Counts of live oysters in each bay and for each restoration site and period (a common time factor) were summed into three size classes (the dependent variables): </w:t>
      </w:r>
      <w:commentRangeStart w:id="69"/>
      <w:r w:rsidRPr="00C809CC">
        <w:rPr>
          <w:szCs w:val="24"/>
        </w:rPr>
        <w:t>spat (&lt;26 mm shell height), seed (larger than spat but too small to harvest legally, 26–75 mm shell height), and legal to harvest (&gt;75 mm shell height).</w:t>
      </w:r>
      <w:commentRangeEnd w:id="69"/>
      <w:r w:rsidR="00695550">
        <w:rPr>
          <w:rStyle w:val="CommentReference"/>
        </w:rPr>
        <w:commentReference w:id="69"/>
      </w:r>
      <w:r w:rsidRPr="00C809CC">
        <w:rPr>
          <w:szCs w:val="24"/>
        </w:rPr>
        <w:t xml:space="preserve">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70"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w:t>
      </w:r>
      <w:proofErr w:type="spellStart"/>
      <w:r w:rsidRPr="00C809CC">
        <w:rPr>
          <w:szCs w:val="24"/>
        </w:rPr>
        <w:t>glmmTMB</w:t>
      </w:r>
      <w:proofErr w:type="spellEnd"/>
      <w:r w:rsidRPr="00C809CC">
        <w:rPr>
          <w:szCs w:val="24"/>
        </w:rPr>
        <w:t xml:space="preserve"> (Brooks et al. 2017). </w:t>
      </w:r>
    </w:p>
    <w:bookmarkEnd w:id="70"/>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w:t>
      </w:r>
      <w:r w:rsidRPr="00C809CC">
        <w:rPr>
          <w:szCs w:val="24"/>
        </w:rPr>
        <w:lastRenderedPageBreak/>
        <w:t xml:space="preserve">offset (log link function; </w:t>
      </w:r>
      <w:proofErr w:type="spellStart"/>
      <w:r w:rsidRPr="00C809CC">
        <w:rPr>
          <w:szCs w:val="24"/>
        </w:rPr>
        <w:t>Zuur</w:t>
      </w:r>
      <w:proofErr w:type="spellEnd"/>
      <w:r w:rsidRPr="00C809CC">
        <w:rPr>
          <w:szCs w:val="24"/>
        </w:rPr>
        <w:t xml:space="preserve"> et al. 2009; </w:t>
      </w:r>
      <w:proofErr w:type="spellStart"/>
      <w:r w:rsidRPr="00C809CC">
        <w:rPr>
          <w:szCs w:val="24"/>
        </w:rPr>
        <w:t>Zuur</w:t>
      </w:r>
      <w:proofErr w:type="spellEnd"/>
      <w:r w:rsidRPr="00C809CC">
        <w:rPr>
          <w:szCs w:val="24"/>
        </w:rPr>
        <w:t xml:space="preserve">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w:t>
      </w:r>
      <w:proofErr w:type="spellStart"/>
      <w:r w:rsidRPr="00C809CC">
        <w:rPr>
          <w:szCs w:val="24"/>
        </w:rPr>
        <w:t>Zuur</w:t>
      </w:r>
      <w:proofErr w:type="spellEnd"/>
      <w:r w:rsidRPr="00C809CC">
        <w:rPr>
          <w:szCs w:val="24"/>
        </w:rPr>
        <w:t xml:space="preserve"> et al. 2009).</w:t>
      </w:r>
    </w:p>
    <w:p w14:paraId="1ACA4483" w14:textId="74C2687C"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proofErr w:type="spellStart"/>
      <w:r w:rsidR="00C364C8">
        <w:rPr>
          <w:szCs w:val="24"/>
        </w:rPr>
        <w:t>AICc</w:t>
      </w:r>
      <w:proofErr w:type="spellEnd"/>
      <w:r w:rsidRPr="00C809CC">
        <w:rPr>
          <w:szCs w:val="24"/>
        </w:rPr>
        <w:t xml:space="preserve">), where the lowest </w:t>
      </w:r>
      <w:proofErr w:type="spellStart"/>
      <w:r w:rsidR="00C364C8">
        <w:rPr>
          <w:szCs w:val="24"/>
        </w:rPr>
        <w:t>AICc</w:t>
      </w:r>
      <w:proofErr w:type="spellEnd"/>
      <w:r w:rsidRPr="00C809CC">
        <w:rPr>
          <w:szCs w:val="24"/>
        </w:rPr>
        <w:t xml:space="preserve"> value represents the best fit of the models tested (Burnham and Anderson 2002). </w:t>
      </w:r>
    </w:p>
    <w:p w14:paraId="68615427" w14:textId="2AFBD4A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 xml:space="preserve">was assessed by using the </w:t>
      </w:r>
      <w:proofErr w:type="spellStart"/>
      <w:r w:rsidRPr="00F851B7">
        <w:rPr>
          <w:szCs w:val="24"/>
        </w:rPr>
        <w:t>DHARMa</w:t>
      </w:r>
      <w:proofErr w:type="spellEnd"/>
      <w:r w:rsidRPr="00F851B7">
        <w:rPr>
          <w:szCs w:val="24"/>
        </w:rPr>
        <w:t xml:space="preserve"> package (</w:t>
      </w:r>
      <w:proofErr w:type="spellStart"/>
      <w:r w:rsidRPr="00F851B7">
        <w:rPr>
          <w:szCs w:val="24"/>
        </w:rPr>
        <w:t>Hartig</w:t>
      </w:r>
      <w:proofErr w:type="spellEnd"/>
      <w:r w:rsidRPr="00F851B7">
        <w:rPr>
          <w:szCs w:val="24"/>
        </w:rPr>
        <w:t xml:space="preserve"> 2022) in R by simulati</w:t>
      </w:r>
      <w:r>
        <w:rPr>
          <w:szCs w:val="24"/>
        </w:rPr>
        <w:t>ng</w:t>
      </w:r>
      <w:r w:rsidRPr="00F851B7">
        <w:rPr>
          <w:szCs w:val="24"/>
        </w:rPr>
        <w:t xml:space="preserve"> new response data from the specified model and then using </w:t>
      </w:r>
      <w:proofErr w:type="spellStart"/>
      <w:r w:rsidRPr="00F851B7">
        <w:rPr>
          <w:szCs w:val="24"/>
        </w:rPr>
        <w:t>qq</w:t>
      </w:r>
      <w:proofErr w:type="spellEnd"/>
      <w:r w:rsidRPr="00F851B7">
        <w:rPr>
          <w:szCs w:val="24"/>
        </w:rPr>
        <w:t xml:space="preserve"> plots to check for deviations from the expected distribution graphically, a KS test to test whether observed and expected</w:t>
      </w:r>
      <w:r>
        <w:rPr>
          <w:szCs w:val="24"/>
        </w:rPr>
        <w:t xml:space="preserve"> </w:t>
      </w:r>
      <w:ins w:id="71" w:author="Allen,Micheal S" w:date="2022-10-13T09:58:00Z">
        <w:r w:rsidR="00347B59">
          <w:rPr>
            <w:szCs w:val="24"/>
          </w:rPr>
          <w:t xml:space="preserve">size </w:t>
        </w:r>
      </w:ins>
      <w:r>
        <w:rPr>
          <w:szCs w:val="24"/>
        </w:rPr>
        <w:t>distributions differed, and a Durbin</w:t>
      </w:r>
      <w:r w:rsidR="003A19D7">
        <w:rPr>
          <w:szCs w:val="24"/>
        </w:rPr>
        <w:t>-</w:t>
      </w:r>
      <w:r>
        <w:rPr>
          <w:szCs w:val="24"/>
        </w:rPr>
        <w:t>Watson test to check for temporal autocorrelation. Significance was assumed at a p&lt;0.05 level.</w:t>
      </w:r>
    </w:p>
    <w:p w14:paraId="78E6467D" w14:textId="582150C0" w:rsidR="00A0080C" w:rsidRDefault="00A0080C" w:rsidP="00A0080C">
      <w:pPr>
        <w:pStyle w:val="ListParagraph"/>
        <w:numPr>
          <w:ilvl w:val="0"/>
          <w:numId w:val="6"/>
        </w:numPr>
        <w:suppressAutoHyphens/>
        <w:rPr>
          <w:szCs w:val="24"/>
        </w:rPr>
      </w:pPr>
      <w:r w:rsidRPr="00C809CC">
        <w:rPr>
          <w:szCs w:val="24"/>
        </w:rPr>
        <w:t>Models were fit</w:t>
      </w:r>
      <w:ins w:id="72" w:author="Allen,Micheal S" w:date="2022-10-13T09:58:00Z">
        <w:r w:rsidR="00347B59">
          <w:rPr>
            <w:szCs w:val="24"/>
          </w:rPr>
          <w:t>ted</w:t>
        </w:r>
      </w:ins>
      <w:r w:rsidRPr="00C809CC">
        <w:rPr>
          <w:szCs w:val="24"/>
        </w:rPr>
        <w:t xml:space="preserve"> to data </w:t>
      </w:r>
      <w:r w:rsidRPr="00C809CC">
        <w:rPr>
          <w:rFonts w:cstheme="minorHAnsi"/>
          <w:szCs w:val="24"/>
        </w:rPr>
        <w:t xml:space="preserve">using the </w:t>
      </w:r>
      <w:proofErr w:type="spellStart"/>
      <w:r w:rsidRPr="00C809CC">
        <w:rPr>
          <w:rFonts w:cstheme="minorHAnsi"/>
          <w:szCs w:val="24"/>
        </w:rPr>
        <w:t>glmmTMB</w:t>
      </w:r>
      <w:proofErr w:type="spellEnd"/>
      <w:r w:rsidRPr="00C809CC">
        <w:rPr>
          <w:rFonts w:cstheme="minorHAnsi"/>
          <w:szCs w:val="24"/>
        </w:rPr>
        <w:t xml:space="preserve">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w:t>
      </w:r>
      <w:proofErr w:type="spellStart"/>
      <w:r w:rsidR="003A19D7">
        <w:rPr>
          <w:rFonts w:cstheme="minorHAnsi"/>
          <w:szCs w:val="24"/>
        </w:rPr>
        <w:lastRenderedPageBreak/>
        <w:t>emmeans</w:t>
      </w:r>
      <w:proofErr w:type="spellEnd"/>
      <w:r w:rsidR="003A19D7">
        <w:rPr>
          <w:rFonts w:cstheme="minorHAnsi"/>
          <w:szCs w:val="24"/>
        </w:rPr>
        <w:t xml:space="preserve"> (</w:t>
      </w:r>
      <w:proofErr w:type="spellStart"/>
      <w:r w:rsidR="003A19D7">
        <w:rPr>
          <w:rFonts w:cstheme="minorHAnsi"/>
          <w:szCs w:val="24"/>
        </w:rPr>
        <w:t>Lenth</w:t>
      </w:r>
      <w:proofErr w:type="spellEnd"/>
      <w:r w:rsidR="003A19D7">
        <w:rPr>
          <w:rFonts w:cstheme="minorHAnsi"/>
          <w:szCs w:val="24"/>
        </w:rPr>
        <w:t xml:space="preserve"> 2022) and</w:t>
      </w:r>
      <w:r w:rsidRPr="00C809CC">
        <w:rPr>
          <w:rFonts w:cstheme="minorHAnsi"/>
          <w:szCs w:val="24"/>
        </w:rPr>
        <w:t xml:space="preserve"> </w:t>
      </w:r>
      <w:proofErr w:type="spellStart"/>
      <w:r w:rsidRPr="00C809CC">
        <w:rPr>
          <w:rFonts w:cstheme="minorHAnsi"/>
          <w:szCs w:val="24"/>
        </w:rPr>
        <w:t>ggeffects</w:t>
      </w:r>
      <w:proofErr w:type="spellEnd"/>
      <w:r w:rsidRPr="00C809CC">
        <w:rPr>
          <w:rFonts w:cstheme="minorHAnsi"/>
          <w:szCs w:val="24"/>
        </w:rPr>
        <w:t xml:space="preserve"> package</w:t>
      </w:r>
      <w:r w:rsidR="003A19D7">
        <w:rPr>
          <w:rFonts w:cstheme="minorHAnsi"/>
          <w:szCs w:val="24"/>
        </w:rPr>
        <w:t>s</w:t>
      </w:r>
      <w:r w:rsidRPr="00C809CC">
        <w:rPr>
          <w:rFonts w:cstheme="minorHAnsi"/>
          <w:szCs w:val="24"/>
        </w:rPr>
        <w:t xml:space="preserve"> (</w:t>
      </w:r>
      <w:proofErr w:type="spellStart"/>
      <w:r w:rsidRPr="006D6DE2">
        <w:rPr>
          <w:color w:val="000000"/>
          <w:shd w:val="clear" w:color="auto" w:fill="FFFFFF"/>
        </w:rPr>
        <w:t>Lüdecke</w:t>
      </w:r>
      <w:proofErr w:type="spellEnd"/>
      <w:r w:rsidRPr="006D6DE2">
        <w:rPr>
          <w:color w:val="000000"/>
          <w:shd w:val="clear" w:color="auto" w:fill="FFFFFF"/>
        </w:rPr>
        <w:t xml:space="preserv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67AEA828"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w:t>
      </w:r>
      <w:ins w:id="73" w:author="Allen,Micheal S" w:date="2022-10-13T09:58:00Z">
        <w:r w:rsidR="00347B59">
          <w:rPr>
            <w:szCs w:val="24"/>
          </w:rPr>
          <w:t>ted</w:t>
        </w:r>
      </w:ins>
      <w:r w:rsidR="00F851B7">
        <w:rPr>
          <w:szCs w:val="24"/>
        </w:rPr>
        <w:t xml:space="preserve"> five models to the data: Model </w:t>
      </w:r>
      <w:r w:rsidR="00D337BD">
        <w:rPr>
          <w:szCs w:val="24"/>
        </w:rPr>
        <w:t>0</w:t>
      </w:r>
      <w:r w:rsidR="00F851B7">
        <w:rPr>
          <w:szCs w:val="24"/>
        </w:rPr>
        <w:t xml:space="preserve"> was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w:t>
      </w:r>
      <w:del w:id="74" w:author="Allen,Micheal S" w:date="2022-10-13T09:59:00Z">
        <w:r w:rsidR="009F6E45" w:rsidDel="00347B59">
          <w:rPr>
            <w:szCs w:val="24"/>
          </w:rPr>
          <w:delText xml:space="preserve">6 </w:delText>
        </w:r>
      </w:del>
      <w:ins w:id="75" w:author="Allen,Micheal S" w:date="2022-10-13T09:59:00Z">
        <w:r w:rsidR="00347B59">
          <w:rPr>
            <w:szCs w:val="24"/>
          </w:rPr>
          <w:t xml:space="preserve">5? </w:t>
        </w:r>
      </w:ins>
      <w:r w:rsidR="009F6E45">
        <w:rPr>
          <w:szCs w:val="24"/>
        </w:rPr>
        <w:t>but also allowed different dispersion parameters for the negative binomial model for each Bay.</w:t>
      </w:r>
      <w:r w:rsidR="00F851B7">
        <w:rPr>
          <w:szCs w:val="24"/>
        </w:rPr>
        <w:t xml:space="preserve"> </w:t>
      </w:r>
      <w:r w:rsidR="008C6F6C">
        <w:rPr>
          <w:szCs w:val="24"/>
        </w:rPr>
        <w:t xml:space="preserve">We used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for fitting all models and no convergence iss</w:t>
      </w:r>
      <w:r w:rsidR="00281E5A">
        <w:rPr>
          <w:szCs w:val="24"/>
        </w:rPr>
        <w:t>ues were identified.</w:t>
      </w:r>
      <w:r w:rsidR="008C6F6C">
        <w:rPr>
          <w:szCs w:val="24"/>
        </w:rPr>
        <w:t xml:space="preserve"> </w:t>
      </w:r>
      <w:r w:rsidR="003A19D7">
        <w:rPr>
          <w:szCs w:val="24"/>
        </w:rPr>
        <w:t xml:space="preserve">Models </w:t>
      </w:r>
      <w:r w:rsidR="00F851B7">
        <w:rPr>
          <w:szCs w:val="24"/>
        </w:rPr>
        <w:t xml:space="preserve">were ranked from lowest (best fitting) to highest based on </w:t>
      </w:r>
      <w:proofErr w:type="spellStart"/>
      <w:r w:rsidR="00C364C8">
        <w:rPr>
          <w:szCs w:val="24"/>
        </w:rPr>
        <w:t>AICcc</w:t>
      </w:r>
      <w:proofErr w:type="spellEnd"/>
      <w:r w:rsidR="00F851B7">
        <w:rPr>
          <w:szCs w:val="24"/>
        </w:rPr>
        <w:t xml:space="preserve"> score</w:t>
      </w:r>
      <w:r w:rsidR="000F6503">
        <w:rPr>
          <w:szCs w:val="24"/>
        </w:rPr>
        <w:t xml:space="preserve"> (Table 2)</w:t>
      </w:r>
      <w:r w:rsidR="00F851B7">
        <w:rPr>
          <w:szCs w:val="24"/>
        </w:rPr>
        <w:t>.</w:t>
      </w:r>
      <w:r w:rsidR="000F6503">
        <w:rPr>
          <w:szCs w:val="24"/>
        </w:rPr>
        <w:t xml:space="preserve"> We used the </w:t>
      </w:r>
      <w:proofErr w:type="spellStart"/>
      <w:r w:rsidR="000F6503" w:rsidRPr="00F851B7">
        <w:rPr>
          <w:szCs w:val="24"/>
        </w:rPr>
        <w:t>DHARMa</w:t>
      </w:r>
      <w:proofErr w:type="spellEnd"/>
      <w:r w:rsidR="000F6503" w:rsidRPr="00F851B7">
        <w:rPr>
          <w:szCs w:val="24"/>
        </w:rPr>
        <w:t xml:space="preserve"> package (</w:t>
      </w:r>
      <w:proofErr w:type="spellStart"/>
      <w:r w:rsidR="000F6503" w:rsidRPr="00F851B7">
        <w:rPr>
          <w:szCs w:val="24"/>
        </w:rPr>
        <w:t>Hartig</w:t>
      </w:r>
      <w:proofErr w:type="spellEnd"/>
      <w:r w:rsidR="000F6503" w:rsidRPr="00F851B7">
        <w:rPr>
          <w:szCs w:val="24"/>
        </w:rPr>
        <w:t xml:space="preserve"> 2022) </w:t>
      </w:r>
      <w:r w:rsidR="000F6503">
        <w:rPr>
          <w:szCs w:val="24"/>
        </w:rPr>
        <w:t>to check for autocorrelation in residuals of the top model.</w:t>
      </w:r>
      <w:r w:rsidR="00F851B7">
        <w:rPr>
          <w:szCs w:val="24"/>
        </w:rPr>
        <w:t xml:space="preserve"> </w:t>
      </w:r>
      <w:r w:rsidR="00193CB2">
        <w:rPr>
          <w:szCs w:val="24"/>
        </w:rPr>
        <w:t xml:space="preserve">We then used the </w:t>
      </w:r>
      <w:proofErr w:type="spellStart"/>
      <w:r w:rsidR="0097760B">
        <w:rPr>
          <w:szCs w:val="24"/>
        </w:rPr>
        <w:t>emtrends</w:t>
      </w:r>
      <w:proofErr w:type="spellEnd"/>
      <w:r w:rsidR="0097760B">
        <w:rPr>
          <w:szCs w:val="24"/>
        </w:rPr>
        <w:t xml:space="preserve"> package (</w:t>
      </w:r>
      <w:proofErr w:type="spellStart"/>
      <w:r w:rsidR="0097760B">
        <w:rPr>
          <w:szCs w:val="24"/>
        </w:rPr>
        <w:t>Lenth</w:t>
      </w:r>
      <w:proofErr w:type="spellEnd"/>
      <w:r w:rsidR="0097760B">
        <w:rPr>
          <w:szCs w:val="24"/>
        </w:rPr>
        <w:t xml:space="preserve"> 2022) to estimate the marginal means of the predicted beta values and uncertainty for the top model as well as test whether the parameters differ from zero.</w:t>
      </w:r>
    </w:p>
    <w:p w14:paraId="4243B50C" w14:textId="1251EA10" w:rsidR="00D712F0" w:rsidRPr="00D712F0" w:rsidRDefault="00AC0F71" w:rsidP="00D712F0">
      <w:pPr>
        <w:suppressAutoHyphens/>
        <w:ind w:firstLine="0"/>
        <w:rPr>
          <w:i/>
          <w:iCs/>
          <w:szCs w:val="24"/>
        </w:rPr>
      </w:pPr>
      <w:r>
        <w:rPr>
          <w:i/>
          <w:iCs/>
          <w:szCs w:val="24"/>
        </w:rPr>
        <w:t xml:space="preserve">Question 2 how do oyster trends vary among restoration projects in </w:t>
      </w:r>
      <w:r w:rsidR="0097760B">
        <w:rPr>
          <w:i/>
          <w:iCs/>
          <w:szCs w:val="24"/>
        </w:rPr>
        <w:t>Apalachicola</w:t>
      </w:r>
      <w:r>
        <w:rPr>
          <w:i/>
          <w:iCs/>
          <w:szCs w:val="24"/>
        </w:rPr>
        <w:t xml:space="preserve"> Bay</w:t>
      </w:r>
      <w:r w:rsidR="000F6503">
        <w:rPr>
          <w:i/>
          <w:iCs/>
          <w:szCs w:val="24"/>
        </w:rPr>
        <w:t>?</w:t>
      </w:r>
    </w:p>
    <w:p w14:paraId="0937A603" w14:textId="7C8FFAD9" w:rsidR="00DC00E7"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0F6503">
        <w:rPr>
          <w:szCs w:val="24"/>
        </w:rPr>
        <w:t>,</w:t>
      </w:r>
      <w:r w:rsidR="00DC00E7">
        <w:rPr>
          <w:szCs w:val="24"/>
        </w:rPr>
        <w:t xml:space="preserve"> and only one </w:t>
      </w:r>
      <w:r w:rsidR="00AC0F71">
        <w:rPr>
          <w:szCs w:val="24"/>
        </w:rPr>
        <w:t xml:space="preserve">restoration </w:t>
      </w:r>
      <w:r w:rsidR="00DC00E7">
        <w:rPr>
          <w:szCs w:val="24"/>
        </w:rPr>
        <w:t xml:space="preserve">effort in </w:t>
      </w:r>
      <w:r w:rsidR="00DC00E7">
        <w:rPr>
          <w:szCs w:val="24"/>
        </w:rPr>
        <w:lastRenderedPageBreak/>
        <w:t>the other bays</w:t>
      </w:r>
      <w:r>
        <w:rPr>
          <w:szCs w:val="24"/>
        </w:rPr>
        <w:t xml:space="preserve">. </w:t>
      </w:r>
      <w:del w:id="76" w:author="Allen,Micheal S" w:date="2022-10-13T10:00:00Z">
        <w:r w:rsidDel="00347B59">
          <w:rPr>
            <w:szCs w:val="24"/>
          </w:rPr>
          <w:delText xml:space="preserve">Apalachicola Bay is also the only bay where freshwater inputs can be influenced via upstream releases from reservoirs (Leitman et al. </w:delText>
        </w:r>
        <w:r w:rsidRPr="00AC0F71" w:rsidDel="00347B59">
          <w:rPr>
            <w:szCs w:val="24"/>
          </w:rPr>
          <w:delText xml:space="preserve">2015). </w:delText>
        </w:r>
      </w:del>
      <w:r w:rsidRPr="00AC0F71">
        <w:rPr>
          <w:szCs w:val="24"/>
        </w:rPr>
        <w:t xml:space="preserve">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w:t>
      </w:r>
      <w:ins w:id="77" w:author="Allen,Micheal S" w:date="2022-10-13T10:48:00Z">
        <w:r w:rsidR="00A30880">
          <w:rPr>
            <w:szCs w:val="24"/>
          </w:rPr>
          <w:t>ted</w:t>
        </w:r>
      </w:ins>
      <w:r w:rsidR="0017584B">
        <w:rPr>
          <w:szCs w:val="24"/>
        </w:rPr>
        <w:t xml:space="preserve"> eight different models to the data (Table </w:t>
      </w:r>
      <w:r w:rsidR="006E04B3">
        <w:rPr>
          <w:szCs w:val="24"/>
        </w:rPr>
        <w:t>3</w:t>
      </w:r>
      <w:r w:rsidR="0017584B">
        <w:rPr>
          <w:szCs w:val="24"/>
        </w:rPr>
        <w:t>)</w:t>
      </w:r>
      <w:r w:rsidR="008C6F6C">
        <w:rPr>
          <w:szCs w:val="24"/>
        </w:rPr>
        <w:t xml:space="preserve">. We checked model convergence using both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xml:space="preserve">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proofErr w:type="spellStart"/>
      <w:r w:rsidR="000F6503">
        <w:rPr>
          <w:szCs w:val="24"/>
        </w:rPr>
        <w:t>AICc</w:t>
      </w:r>
      <w:proofErr w:type="spellEnd"/>
      <w:r w:rsidR="000F6503">
        <w:rPr>
          <w:szCs w:val="24"/>
        </w:rPr>
        <w:t xml:space="preserve">. Autocorrelation of the residuals was checked with the </w:t>
      </w:r>
      <w:proofErr w:type="spellStart"/>
      <w:r w:rsidR="000F6503" w:rsidRPr="00F851B7">
        <w:rPr>
          <w:szCs w:val="24"/>
        </w:rPr>
        <w:t>DHARMa</w:t>
      </w:r>
      <w:proofErr w:type="spellEnd"/>
      <w:r w:rsidR="000F6503" w:rsidRPr="00F851B7">
        <w:rPr>
          <w:szCs w:val="24"/>
        </w:rPr>
        <w:t xml:space="preserve"> package (</w:t>
      </w:r>
      <w:proofErr w:type="spellStart"/>
      <w:r w:rsidR="000F6503" w:rsidRPr="00F851B7">
        <w:rPr>
          <w:szCs w:val="24"/>
        </w:rPr>
        <w:t>Hartig</w:t>
      </w:r>
      <w:proofErr w:type="spellEnd"/>
      <w:r w:rsidR="000F6503" w:rsidRPr="00F851B7">
        <w:rPr>
          <w:szCs w:val="24"/>
        </w:rPr>
        <w:t xml:space="preserve"> 2022)</w:t>
      </w:r>
      <w:r w:rsidR="00026CA3">
        <w:rPr>
          <w:szCs w:val="24"/>
        </w:rPr>
        <w:t>.</w:t>
      </w:r>
      <w:r w:rsidR="00DC00E7">
        <w:rPr>
          <w:szCs w:val="24"/>
        </w:rPr>
        <w:t xml:space="preserve"> </w:t>
      </w:r>
      <w:r w:rsidR="00DC00E7" w:rsidRPr="001E673E">
        <w:rPr>
          <w:szCs w:val="24"/>
        </w:rPr>
        <w:t xml:space="preserve">In this comparison, three projects (NFWF-1, NRDA 4044, and NRDA 5007) 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1959180" w14:textId="3E746205" w:rsidR="000F6503" w:rsidRPr="001E673E" w:rsidRDefault="000F6503" w:rsidP="000F6503">
      <w:pPr>
        <w:suppressAutoHyphens/>
        <w:ind w:firstLine="0"/>
        <w:rPr>
          <w:szCs w:val="24"/>
        </w:rPr>
      </w:pPr>
      <w:r>
        <w:rPr>
          <w:i/>
          <w:iCs/>
          <w:szCs w:val="24"/>
        </w:rPr>
        <w:t>Question 3 are oyster spat counts in Apalachicola Bay associated with freshwater discharge, cultch material or cultch density?</w:t>
      </w:r>
    </w:p>
    <w:p w14:paraId="02666FF6" w14:textId="0BE5A87A" w:rsidR="00026CA3" w:rsidRDefault="006E04B3" w:rsidP="00026CA3">
      <w:pPr>
        <w:suppressAutoHyphens/>
        <w:rPr>
          <w:szCs w:val="24"/>
        </w:rPr>
      </w:pPr>
      <w:r>
        <w:rPr>
          <w:szCs w:val="24"/>
        </w:rPr>
        <w:t>We then compared the best fitting model of the eight models</w:t>
      </w:r>
      <w:r w:rsidR="000F6503">
        <w:rPr>
          <w:szCs w:val="24"/>
        </w:rPr>
        <w:t xml:space="preserve"> assessed in question 2 (</w:t>
      </w:r>
      <w:r>
        <w:rPr>
          <w:szCs w:val="24"/>
        </w:rPr>
        <w:t>Table 3</w:t>
      </w:r>
      <w:r w:rsidR="000F6503">
        <w:rPr>
          <w:szCs w:val="24"/>
        </w:rPr>
        <w:t>)</w:t>
      </w:r>
      <w:r>
        <w:rPr>
          <w:szCs w:val="24"/>
        </w:rPr>
        <w:t xml:space="preserve"> to four additional models which describe different Apalachicola River discharge metrics</w:t>
      </w:r>
      <w:r w:rsidR="000F6503">
        <w:rPr>
          <w:szCs w:val="24"/>
        </w:rPr>
        <w:t xml:space="preserve"> (using the same fitting routine and model checks)</w:t>
      </w:r>
      <w:r>
        <w:rPr>
          <w:szCs w:val="24"/>
        </w:rPr>
        <w:t xml:space="preserve"> to see if model fit improved with the addition of river discharge information (Table 4). </w:t>
      </w:r>
      <w:r w:rsidR="005548A3" w:rsidRPr="00C809CC">
        <w:rPr>
          <w:szCs w:val="24"/>
        </w:rPr>
        <w:t xml:space="preserve">River discharge was measured as the number </w:t>
      </w:r>
      <w:r w:rsidR="005548A3" w:rsidRPr="00C809CC">
        <w:rPr>
          <w:szCs w:val="24"/>
        </w:rPr>
        <w:lastRenderedPageBreak/>
        <w:t xml:space="preserve">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4433348C" w14:textId="4021DE5C" w:rsidR="000F6503" w:rsidRDefault="000F6503" w:rsidP="000F6503">
      <w:pPr>
        <w:suppressAutoHyphens/>
        <w:rPr>
          <w:szCs w:val="24"/>
        </w:rPr>
      </w:pPr>
      <w:r>
        <w:rPr>
          <w:szCs w:val="24"/>
        </w:rPr>
        <w:t>To assess relationships between oyster spat densities and cultch density we summarized biomass of cultch per quadrat (described below) and treated cultch biomass as the response variable in the same negative-binomial GLMM models used to assess response of oyster spat counts in Question 2 (Table 2). We fit</w:t>
      </w:r>
      <w:ins w:id="78" w:author="Allen,Micheal S" w:date="2022-10-13T10:55:00Z">
        <w:r w:rsidR="00A30880">
          <w:rPr>
            <w:szCs w:val="24"/>
          </w:rPr>
          <w:t>ted</w:t>
        </w:r>
      </w:ins>
      <w:r>
        <w:rPr>
          <w:szCs w:val="24"/>
        </w:rPr>
        <w:t xml:space="preserve"> </w:t>
      </w:r>
      <w:r w:rsidR="001D3217">
        <w:rPr>
          <w:szCs w:val="24"/>
        </w:rPr>
        <w:t>ten</w:t>
      </w:r>
      <w:r>
        <w:rPr>
          <w:szCs w:val="24"/>
        </w:rPr>
        <w:t xml:space="preserve"> different models to the data, to assess the relationship between cultch mass and Period, Project, SP (random effect)</w:t>
      </w:r>
      <w:ins w:id="79" w:author="Allen,Micheal S" w:date="2022-10-13T10:55:00Z">
        <w:r w:rsidR="00A30880">
          <w:rPr>
            <w:szCs w:val="24"/>
          </w:rPr>
          <w:t>,</w:t>
        </w:r>
      </w:ins>
      <w:r>
        <w:rPr>
          <w:szCs w:val="24"/>
        </w:rPr>
        <w:t xml:space="preserve"> and we also included the sum of spat in each quadrat as a factor (Spat sum) and the interaction between Spat sum and Project (Spat </w:t>
      </w:r>
      <w:proofErr w:type="spellStart"/>
      <w:proofErr w:type="gramStart"/>
      <w:r>
        <w:rPr>
          <w:szCs w:val="24"/>
        </w:rPr>
        <w:t>sum:project</w:t>
      </w:r>
      <w:proofErr w:type="spellEnd"/>
      <w:proofErr w:type="gramEnd"/>
      <w:r>
        <w:rPr>
          <w:szCs w:val="24"/>
        </w:rPr>
        <w:t>) to see if the relationship between live oyster spat and cultch mass differed by project</w:t>
      </w:r>
      <w:r w:rsidRPr="001B1C15">
        <w:rPr>
          <w:szCs w:val="24"/>
        </w:rPr>
        <w:t>.</w:t>
      </w:r>
      <w:r>
        <w:rPr>
          <w:szCs w:val="24"/>
        </w:rPr>
        <w:t xml:space="preserve"> Some of these models were overfitted thus comparisons were made with</w:t>
      </w:r>
      <w:r w:rsidR="001D3217">
        <w:rPr>
          <w:szCs w:val="24"/>
        </w:rPr>
        <w:t xml:space="preserve"> eight</w:t>
      </w:r>
      <w:r>
        <w:rPr>
          <w:szCs w:val="24"/>
        </w:rPr>
        <w:t xml:space="preserve"> simpler models (Table 5).</w:t>
      </w:r>
    </w:p>
    <w:p w14:paraId="242CEEBF" w14:textId="63486578"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w:t>
      </w:r>
    </w:p>
    <w:p w14:paraId="52756E8A" w14:textId="5387EAE8" w:rsidR="00A0080C" w:rsidRPr="00C809CC" w:rsidRDefault="00026CA3" w:rsidP="00A0080C">
      <w:pPr>
        <w:suppressAutoHyphens/>
        <w:rPr>
          <w:szCs w:val="24"/>
        </w:rPr>
      </w:pPr>
      <w:r>
        <w:rPr>
          <w:szCs w:val="24"/>
        </w:rPr>
        <w:t>To explore how cultch material and cultch density in different</w:t>
      </w:r>
      <w:r w:rsidR="000F6503">
        <w:rPr>
          <w:szCs w:val="24"/>
        </w:rPr>
        <w:t xml:space="preserve"> Bays (Pensacola, St. Andrew, and Apalachicola; Table 6) and by</w:t>
      </w:r>
      <w:r>
        <w:rPr>
          <w:szCs w:val="24"/>
        </w:rPr>
        <w:t xml:space="preserve"> project</w:t>
      </w:r>
      <w:r w:rsidR="000F6503">
        <w:rPr>
          <w:szCs w:val="24"/>
        </w:rPr>
        <w:t xml:space="preserve"> within Apalachicola Bay (Table 7)</w:t>
      </w:r>
      <w:r>
        <w:rPr>
          <w:szCs w:val="24"/>
        </w:rPr>
        <w:t xml:space="preserve"> persisted over time, we again used negative binomial GLM models to assess how the sum of the weight of cultch collected by divers during oyster surveys persisted over time</w:t>
      </w:r>
      <w:r w:rsidR="00C86CFF">
        <w:rPr>
          <w:szCs w:val="24"/>
        </w:rPr>
        <w:t xml:space="preserve"> in each bay (all projects) </w:t>
      </w:r>
      <w:r w:rsidR="00C86CFF">
        <w:rPr>
          <w:szCs w:val="24"/>
        </w:rPr>
        <w:lastRenderedPageBreak/>
        <w:t>and then in Apalachicola Bay we assessed persistence of cultch material by project (because of different materials and restoration time frames</w:t>
      </w:r>
      <w:r w:rsidR="000F6503">
        <w:rPr>
          <w:szCs w:val="24"/>
        </w:rPr>
        <w:t>; similar approaches as with live oyster spat counts in Questions 2 and 3 above</w:t>
      </w:r>
      <w:r w:rsidR="00C86CFF">
        <w:rPr>
          <w:szCs w:val="24"/>
        </w:rPr>
        <w:t>)</w:t>
      </w:r>
      <w:r>
        <w:rPr>
          <w:szCs w:val="24"/>
        </w:rPr>
        <w:t>. We first</w:t>
      </w:r>
      <w:r w:rsidR="00A0080C" w:rsidRPr="00C809CC">
        <w:rPr>
          <w:szCs w:val="24"/>
        </w:rPr>
        <w:t xml:space="preserve"> summed the weight of cultch collected by divers conducting the oyster surveys by cultch material, site, and period.</w:t>
      </w:r>
      <w:r>
        <w:rPr>
          <w:szCs w:val="24"/>
        </w:rPr>
        <w:t xml:space="preserve"> This sum would include both the cultch material placed on the reef during restoration as well as any cultch material (living or dead) that had accumulated on the substrate.</w:t>
      </w:r>
      <w:r w:rsidR="00A0080C" w:rsidRPr="00C809CC">
        <w:rPr>
          <w:szCs w:val="24"/>
        </w:rPr>
        <w:t xml:space="preserve"> Total cultch weights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203E57">
        <w:rPr>
          <w:szCs w:val="24"/>
        </w:rPr>
        <w:t xml:space="preserve"> for each study (Figure 3)</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12"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64"/>
      <w:bookmarkEnd w:id="65"/>
      <w:bookmarkEnd w:id="66"/>
    </w:p>
    <w:p w14:paraId="4D24FF0C" w14:textId="18966134" w:rsidR="00B376CE" w:rsidRPr="001E673E" w:rsidRDefault="00B376CE" w:rsidP="00A0080C">
      <w:pPr>
        <w:pStyle w:val="Heading2"/>
        <w:suppressAutoHyphens/>
        <w:rPr>
          <w:szCs w:val="24"/>
        </w:rPr>
      </w:pPr>
      <w:bookmarkStart w:id="80" w:name="_Toc108786543"/>
      <w:bookmarkStart w:id="81" w:name="_Toc109217045"/>
      <w:bookmarkStart w:id="82" w:name="_Toc110654777"/>
      <w:bookmarkStart w:id="83" w:name="_Toc108786539"/>
      <w:bookmarkStart w:id="84" w:name="_Toc109217041"/>
      <w:r w:rsidRPr="001E673E">
        <w:rPr>
          <w:szCs w:val="24"/>
        </w:rPr>
        <w:t xml:space="preserve">River discharge </w:t>
      </w:r>
      <w:bookmarkEnd w:id="80"/>
      <w:bookmarkEnd w:id="81"/>
      <w:r w:rsidRPr="001E673E">
        <w:rPr>
          <w:szCs w:val="24"/>
        </w:rPr>
        <w:t>patterns</w:t>
      </w:r>
      <w:bookmarkEnd w:id="82"/>
    </w:p>
    <w:p w14:paraId="005ED2D9" w14:textId="1B731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85" w:name="_Toc110654778"/>
      <w:r w:rsidRPr="001E673E">
        <w:rPr>
          <w:szCs w:val="24"/>
        </w:rPr>
        <w:lastRenderedPageBreak/>
        <w:t>Trends in fisheries</w:t>
      </w:r>
      <w:r w:rsidR="002C1DD2" w:rsidRPr="001E673E">
        <w:rPr>
          <w:szCs w:val="24"/>
        </w:rPr>
        <w:t>-</w:t>
      </w:r>
      <w:r w:rsidRPr="001E673E">
        <w:rPr>
          <w:szCs w:val="24"/>
        </w:rPr>
        <w:t>dependent data</w:t>
      </w:r>
      <w:bookmarkEnd w:id="83"/>
      <w:bookmarkEnd w:id="84"/>
      <w:bookmarkEnd w:id="85"/>
    </w:p>
    <w:p w14:paraId="28BF7A64" w14:textId="534FCF9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ins w:id="86" w:author="Allen,Micheal S" w:date="2022-10-13T10:57:00Z">
        <w:r w:rsidR="00A30880">
          <w:rPr>
            <w:szCs w:val="24"/>
          </w:rPr>
          <w:t xml:space="preserve">currently </w:t>
        </w:r>
      </w:ins>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and Apalachicola bays show</w:t>
      </w:r>
      <w:ins w:id="87" w:author="Allen,Micheal S" w:date="2022-10-13T10:57:00Z">
        <w:r w:rsidR="00A30880">
          <w:rPr>
            <w:szCs w:val="24"/>
          </w:rPr>
          <w:t>ed</w:t>
        </w:r>
      </w:ins>
      <w:r w:rsidR="009015E7" w:rsidRPr="001E673E">
        <w:rPr>
          <w:szCs w:val="24"/>
        </w:rPr>
        <w:t xml:space="preserve">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ins w:id="88" w:author="Allen,Micheal S" w:date="2022-10-13T10:57:00Z">
        <w:r w:rsidR="00A30880">
          <w:rPr>
            <w:szCs w:val="24"/>
          </w:rPr>
          <w:t>.   T</w:t>
        </w:r>
      </w:ins>
      <w:del w:id="89" w:author="Allen,Micheal S" w:date="2022-10-13T10:57:00Z">
        <w:r w:rsidR="00433BBC" w:rsidRPr="001E673E" w:rsidDel="00A30880">
          <w:rPr>
            <w:szCs w:val="24"/>
          </w:rPr>
          <w:delText>,</w:delText>
        </w:r>
        <w:r w:rsidR="00200810" w:rsidRPr="001E673E" w:rsidDel="00A30880">
          <w:rPr>
            <w:szCs w:val="24"/>
          </w:rPr>
          <w:delText xml:space="preserve"> t</w:delText>
        </w:r>
      </w:del>
      <w:r w:rsidR="00200810" w:rsidRPr="001E673E">
        <w:rPr>
          <w:szCs w:val="24"/>
        </w:rPr>
        <w: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xml:space="preserve">. </w:t>
      </w:r>
      <w:commentRangeStart w:id="90"/>
      <w:r w:rsidR="003A19D7">
        <w:rPr>
          <w:szCs w:val="24"/>
        </w:rPr>
        <w:t>Divers sampled oysters to track response to restoration</w:t>
      </w:r>
      <w:r>
        <w:rPr>
          <w:szCs w:val="24"/>
        </w:rPr>
        <w:t xml:space="preserve"> in periods 2-10 and 12-15</w:t>
      </w:r>
      <w:r w:rsidR="003A19D7">
        <w:rPr>
          <w:szCs w:val="24"/>
        </w:rPr>
        <w:t xml:space="preserve">, </w:t>
      </w:r>
      <w:commentRangeEnd w:id="90"/>
      <w:r w:rsidR="00A30880">
        <w:rPr>
          <w:rStyle w:val="CommentReference"/>
        </w:rPr>
        <w:commentReference w:id="90"/>
      </w:r>
      <w:r w:rsidR="003A19D7">
        <w:rPr>
          <w:szCs w:val="24"/>
        </w:rPr>
        <w:t>depending on Project</w:t>
      </w:r>
      <w:r w:rsidR="00B0528C">
        <w:rPr>
          <w:szCs w:val="24"/>
        </w:rPr>
        <w:t xml:space="preserve"> (Figure </w:t>
      </w:r>
      <w:r w:rsidR="00876AF3">
        <w:rPr>
          <w:szCs w:val="24"/>
        </w:rPr>
        <w:t>4</w:t>
      </w:r>
      <w:r w:rsidR="00B0528C">
        <w:rPr>
          <w:szCs w:val="24"/>
        </w:rPr>
        <w:t>)</w:t>
      </w:r>
      <w:r>
        <w:rPr>
          <w:szCs w:val="24"/>
        </w:rPr>
        <w:t xml:space="preserve">. </w:t>
      </w:r>
      <w:commentRangeStart w:id="91"/>
      <w:r>
        <w:rPr>
          <w:szCs w:val="24"/>
        </w:rPr>
        <w:t xml:space="preserve">Pensacola Bay restoration took place in Period 2 and </w:t>
      </w:r>
      <w:r w:rsidR="003A19D7">
        <w:rPr>
          <w:szCs w:val="24"/>
        </w:rPr>
        <w:t xml:space="preserve">oyster </w:t>
      </w:r>
      <w:r>
        <w:rPr>
          <w:szCs w:val="24"/>
        </w:rPr>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commentRangeEnd w:id="91"/>
      <w:r w:rsidR="00A30880">
        <w:rPr>
          <w:rStyle w:val="CommentReference"/>
        </w:rPr>
        <w:commentReference w:id="91"/>
      </w:r>
    </w:p>
    <w:p w14:paraId="1A8902DD" w14:textId="069BF779" w:rsidR="00AF3465" w:rsidRPr="00201C5D"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w:t>
      </w:r>
      <w:r w:rsidR="00333B84">
        <w:rPr>
          <w:szCs w:val="24"/>
        </w:rPr>
        <w:t xml:space="preserve"> for oyster spat</w:t>
      </w:r>
      <w:r>
        <w:rPr>
          <w:szCs w:val="24"/>
        </w:rPr>
        <w:t xml:space="preserve"> (lowest </w:t>
      </w:r>
      <w:proofErr w:type="spellStart"/>
      <w:r w:rsidR="00C364C8">
        <w:rPr>
          <w:szCs w:val="24"/>
        </w:rPr>
        <w:t>AICcC</w:t>
      </w:r>
      <w:proofErr w:type="spellEnd"/>
      <w:r>
        <w:rPr>
          <w:szCs w:val="24"/>
        </w:rPr>
        <w:t xml:space="preserve"> value, highest </w:t>
      </w:r>
      <w:proofErr w:type="spellStart"/>
      <w:r w:rsidR="00C364C8">
        <w:rPr>
          <w:szCs w:val="24"/>
        </w:rPr>
        <w:t>AICcC</w:t>
      </w:r>
      <w:proofErr w:type="spellEnd"/>
      <w:r>
        <w:rPr>
          <w:szCs w:val="24"/>
        </w:rPr>
        <w:t xml:space="preserve"> weight) was th</w:t>
      </w:r>
      <w:r w:rsidRPr="00C90CD3">
        <w:rPr>
          <w:szCs w:val="24"/>
        </w:rPr>
        <w:t xml:space="preserve">e </w:t>
      </w:r>
      <w:r w:rsidR="00C90CD3" w:rsidRPr="00C90CD3">
        <w:rPr>
          <w:szCs w:val="24"/>
        </w:rPr>
        <w:t xml:space="preserve">Period + Bay + (Period | Site) + </w:t>
      </w:r>
      <w:proofErr w:type="spellStart"/>
      <w:proofErr w:type="gramStart"/>
      <w:r w:rsidR="00C90CD3" w:rsidRPr="00C90CD3">
        <w:rPr>
          <w:szCs w:val="24"/>
        </w:rPr>
        <w:t>Period:Bay</w:t>
      </w:r>
      <w:proofErr w:type="spellEnd"/>
      <w:proofErr w:type="gramEnd"/>
      <w:r w:rsidR="00C90CD3" w:rsidRPr="00C90CD3">
        <w:rPr>
          <w:szCs w:val="24"/>
        </w:rPr>
        <w:t xml:space="preserve"> + offset(log(</w:t>
      </w:r>
      <w:proofErr w:type="spellStart"/>
      <w:r w:rsidR="00C90CD3" w:rsidRPr="00C90CD3">
        <w:rPr>
          <w:szCs w:val="24"/>
        </w:rPr>
        <w:t>Num_quads</w:t>
      </w:r>
      <w:proofErr w:type="spellEnd"/>
      <w:r w:rsidR="00C90CD3" w:rsidRPr="00C90CD3">
        <w:rPr>
          <w:szCs w:val="24"/>
        </w:rPr>
        <w:t>))</w:t>
      </w:r>
      <w:r w:rsidRPr="00C90CD3">
        <w:rPr>
          <w:szCs w:val="24"/>
        </w:rPr>
        <w:t xml:space="preserve"> (Table 2).</w:t>
      </w:r>
      <w:r w:rsidR="00C90CD3">
        <w:rPr>
          <w:szCs w:val="24"/>
        </w:rPr>
        <w:t xml:space="preserve"> Because site is uniquely coded</w:t>
      </w:r>
      <w:ins w:id="92" w:author="Allen,Micheal S" w:date="2022-10-13T11:02:00Z">
        <w:r w:rsidR="00467B1B">
          <w:rPr>
            <w:szCs w:val="24"/>
          </w:rPr>
          <w:t>,</w:t>
        </w:r>
      </w:ins>
      <w:r w:rsidR="00C90CD3">
        <w:rPr>
          <w:szCs w:val="24"/>
        </w:rPr>
        <w:t xml:space="preserve"> this model allows different responses by site over time in each bay.</w:t>
      </w:r>
      <w:r w:rsidRPr="00C90CD3">
        <w:rPr>
          <w:szCs w:val="24"/>
        </w:rPr>
        <w:t xml:space="preserve"> No </w:t>
      </w:r>
      <w:r w:rsidRPr="00C90CD3">
        <w:rPr>
          <w:szCs w:val="24"/>
        </w:rPr>
        <w:lastRenderedPageBreak/>
        <w:t xml:space="preserve">autocorrelation in residuals was detected (K-S test p= </w:t>
      </w:r>
      <w:r w:rsidR="00CF240C">
        <w:rPr>
          <w:szCs w:val="24"/>
        </w:rPr>
        <w:t>0.4</w:t>
      </w:r>
      <w:r w:rsidR="000F6503">
        <w:rPr>
          <w:szCs w:val="24"/>
        </w:rPr>
        <w:t>0</w:t>
      </w:r>
      <w:r w:rsidRPr="00C90CD3">
        <w:rPr>
          <w:szCs w:val="24"/>
        </w:rPr>
        <w:t xml:space="preserve">; D-W test p = </w:t>
      </w:r>
      <w:r w:rsidR="00621D48">
        <w:rPr>
          <w:szCs w:val="24"/>
        </w:rPr>
        <w:t>0.18</w:t>
      </w:r>
      <w:r w:rsidRPr="00C90CD3">
        <w:rPr>
          <w:szCs w:val="24"/>
        </w:rPr>
        <w:t xml:space="preserve">). The </w:t>
      </w:r>
      <w:r w:rsidRPr="000F6503">
        <w:rPr>
          <w:szCs w:val="24"/>
        </w:rPr>
        <w:t>significant interaction term suggests th</w:t>
      </w:r>
      <w:r w:rsidR="003A19D7" w:rsidRPr="000F6503">
        <w:rPr>
          <w:szCs w:val="24"/>
        </w:rPr>
        <w:t>at each bay's temporal patterns in oyster counts are unique</w:t>
      </w:r>
      <w:r w:rsidR="00CC395E" w:rsidRPr="000F6503">
        <w:rPr>
          <w:szCs w:val="24"/>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51701">
        <w:rPr>
          <w:szCs w:val="24"/>
        </w:rPr>
        <w:t>beta of the slope = -0.004, SE = 0.07, 95% CI = -0.15-0.14</w:t>
      </w:r>
      <w:r>
        <w:rPr>
          <w:szCs w:val="24"/>
        </w:rPr>
        <w:t xml:space="preserve">) </w:t>
      </w:r>
      <w:r w:rsidR="00751701">
        <w:rPr>
          <w:szCs w:val="24"/>
        </w:rPr>
        <w:t>and</w:t>
      </w:r>
      <w:r>
        <w:rPr>
          <w:szCs w:val="24"/>
        </w:rPr>
        <w:t xml:space="preserve"> this trend was not significant</w:t>
      </w:r>
      <w:r w:rsidR="00751701">
        <w:rPr>
          <w:szCs w:val="24"/>
        </w:rPr>
        <w:t>ly different from zero</w:t>
      </w:r>
      <w:r>
        <w:rPr>
          <w:szCs w:val="24"/>
        </w:rPr>
        <w:t xml:space="preserve">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sidR="00751701">
        <w:rPr>
          <w:szCs w:val="24"/>
        </w:rPr>
        <w:t>96</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w:t>
      </w:r>
      <w:ins w:id="93" w:author="Allen,Micheal S" w:date="2022-10-13T11:03:00Z">
        <w:r w:rsidR="00467B1B">
          <w:rPr>
            <w:szCs w:val="24"/>
          </w:rPr>
          <w:t>ed</w:t>
        </w:r>
      </w:ins>
      <w:r w:rsidR="006E5504" w:rsidRPr="001E673E">
        <w:rPr>
          <w:szCs w:val="24"/>
        </w:rPr>
        <w:t xml:space="preserve"> </w:t>
      </w:r>
      <w:r w:rsidR="006B7E25">
        <w:rPr>
          <w:szCs w:val="24"/>
        </w:rPr>
        <w:t>uncertain</w:t>
      </w:r>
      <w:r w:rsidR="006E5504" w:rsidRPr="001E673E">
        <w:rPr>
          <w:szCs w:val="24"/>
        </w:rPr>
        <w:t xml:space="preserve"> trends in oyster spat counts</w:t>
      </w:r>
      <w:r w:rsidR="00751701">
        <w:rPr>
          <w:szCs w:val="24"/>
        </w:rPr>
        <w:t>. Pensacola beta values for the slope of oyster spat counts over time were larger than Apalachicola (beta = -0.3</w:t>
      </w:r>
      <w:r w:rsidR="00621D48">
        <w:rPr>
          <w:szCs w:val="24"/>
        </w:rPr>
        <w:t>9</w:t>
      </w:r>
      <w:r w:rsidR="00751701">
        <w:rPr>
          <w:szCs w:val="24"/>
        </w:rPr>
        <w:t>, SE = 0.11, 95% CI = -0.61-0.17) and this slope did differ from zero (p=0.0006). For</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751701">
        <w:rPr>
          <w:szCs w:val="24"/>
        </w:rPr>
        <w:t xml:space="preserve"> the slope </w:t>
      </w:r>
      <w:r w:rsidR="003E116D">
        <w:rPr>
          <w:szCs w:val="24"/>
        </w:rPr>
        <w:t>was highly uncertain (beta</w:t>
      </w:r>
      <w:r w:rsidR="00751701">
        <w:rPr>
          <w:szCs w:val="24"/>
        </w:rPr>
        <w:t xml:space="preserve"> = 0.21, SE = 0.18, 95% CI = -0.14-0.57) and this slope did </w:t>
      </w:r>
      <w:r w:rsidR="003E116D">
        <w:rPr>
          <w:szCs w:val="24"/>
        </w:rPr>
        <w:t xml:space="preserve">not </w:t>
      </w:r>
      <w:r w:rsidR="00751701">
        <w:rPr>
          <w:szCs w:val="24"/>
        </w:rPr>
        <w:t>differ from zero (p=0.</w:t>
      </w:r>
      <w:r w:rsidR="003E116D">
        <w:rPr>
          <w:szCs w:val="24"/>
        </w:rPr>
        <w:t>23</w:t>
      </w:r>
      <w:r w:rsidR="00751701">
        <w:rPr>
          <w:szCs w:val="24"/>
        </w:rPr>
        <w:t>).</w:t>
      </w:r>
      <w:r w:rsidR="003D7088">
        <w:rPr>
          <w:szCs w:val="24"/>
        </w:rPr>
        <w:t xml:space="preserve"> </w:t>
      </w:r>
      <w:r w:rsidR="00201C5D">
        <w:rPr>
          <w:szCs w:val="24"/>
        </w:rPr>
        <w:t>We then predicted the marginal means of oyster spat from a single ¼-m</w:t>
      </w:r>
      <w:r w:rsidR="00201C5D" w:rsidRPr="00201C5D">
        <w:rPr>
          <w:szCs w:val="24"/>
          <w:vertAlign w:val="superscript"/>
        </w:rPr>
        <w:t>2</w:t>
      </w:r>
      <w:r w:rsidR="00201C5D">
        <w:rPr>
          <w:szCs w:val="24"/>
        </w:rPr>
        <w:t xml:space="preserve"> quadrat in Period 15 for comparison purposes between each bay.  </w:t>
      </w:r>
      <w:commentRangeStart w:id="94"/>
      <w:r w:rsidR="00201C5D">
        <w:rPr>
          <w:szCs w:val="24"/>
        </w:rPr>
        <w:t>Predicted live oyster spat for Apalachicola was 14.08 live spat per quadrat (95% CI 5.29-37.45), Pensacola was 0.70 live spat per quadrat (95% CI 0.16-3.14), and St. Andrew Bay predicted live oyster spat was 226 (95% CI 13.79-3703.89).</w:t>
      </w:r>
      <w:commentRangeEnd w:id="94"/>
      <w:r w:rsidR="00467B1B">
        <w:rPr>
          <w:rStyle w:val="CommentReference"/>
        </w:rPr>
        <w:commentReference w:id="94"/>
      </w:r>
    </w:p>
    <w:p w14:paraId="6749654B" w14:textId="2350C9D6" w:rsidR="00FF4747" w:rsidRPr="00AC0F71" w:rsidRDefault="00BE4DE7" w:rsidP="00FA101B">
      <w:pPr>
        <w:suppressAutoHyphens/>
        <w:rPr>
          <w:szCs w:val="24"/>
        </w:rPr>
      </w:pPr>
      <w:r w:rsidRPr="001E673E">
        <w:rPr>
          <w:szCs w:val="24"/>
        </w:rPr>
        <w:t xml:space="preserve">Fitting the same </w:t>
      </w:r>
      <w:r w:rsidR="00C33E09" w:rsidRPr="00C90CD3">
        <w:rPr>
          <w:szCs w:val="24"/>
        </w:rPr>
        <w:t xml:space="preserve">Period + Bay + (Period | Site) + </w:t>
      </w:r>
      <w:proofErr w:type="spellStart"/>
      <w:proofErr w:type="gramStart"/>
      <w:r w:rsidR="00C33E09" w:rsidRPr="00C90CD3">
        <w:rPr>
          <w:szCs w:val="24"/>
        </w:rPr>
        <w:t>Period:Bay</w:t>
      </w:r>
      <w:proofErr w:type="spellEnd"/>
      <w:proofErr w:type="gramEnd"/>
      <w:r w:rsidR="00C33E09" w:rsidRPr="00C90CD3">
        <w:rPr>
          <w:szCs w:val="24"/>
        </w:rPr>
        <w:t xml:space="preserve"> + offset(log(</w:t>
      </w:r>
      <w:proofErr w:type="spellStart"/>
      <w:r w:rsidR="00C33E09" w:rsidRPr="00C90CD3">
        <w:rPr>
          <w:szCs w:val="24"/>
        </w:rPr>
        <w:t>Num_quads</w:t>
      </w:r>
      <w:proofErr w:type="spellEnd"/>
      <w:r w:rsidR="00C33E09" w:rsidRPr="00C90CD3">
        <w:rPr>
          <w:szCs w:val="24"/>
        </w:rPr>
        <w:t xml:space="preserve">)) </w:t>
      </w:r>
      <w:r w:rsidRPr="001E673E">
        <w:rPr>
          <w:szCs w:val="24"/>
        </w:rPr>
        <w:t xml:space="preserve">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w:t>
      </w:r>
      <w:ins w:id="95" w:author="Allen,Micheal S" w:date="2022-10-13T11:05:00Z">
        <w:r w:rsidR="00467B1B">
          <w:rPr>
            <w:szCs w:val="24"/>
          </w:rPr>
          <w:t>ed</w:t>
        </w:r>
      </w:ins>
      <w:del w:id="96" w:author="Allen,Micheal S" w:date="2022-10-13T11:05:00Z">
        <w:r w:rsidR="00F851B7" w:rsidDel="00467B1B">
          <w:rPr>
            <w:szCs w:val="24"/>
          </w:rPr>
          <w:delText>s</w:delText>
        </w:r>
      </w:del>
      <w:r w:rsidR="00F851B7">
        <w:rPr>
          <w:szCs w:val="24"/>
        </w:rPr>
        <w:t xml:space="preserve"> a decline in counts</w:t>
      </w:r>
      <w:r w:rsidR="00C33E09">
        <w:rPr>
          <w:szCs w:val="24"/>
        </w:rPr>
        <w:t xml:space="preserve"> (beta = -0.002, SE = 0.091, 95% CI = -0.18-0.18) and this slope did not differ from zero (p=0.99). For Pensacola Bay the trend in seed count also showed a decline over time overall (beta = -0.34, SE = 0.14, 95% CI = -0.61 - -0.06</w:t>
      </w:r>
      <w:r w:rsidR="004F48B6">
        <w:rPr>
          <w:szCs w:val="24"/>
        </w:rPr>
        <w:t xml:space="preserve"> and this slope did differ from zero (p=0.02)</w:t>
      </w:r>
      <w:r w:rsidR="00F851B7">
        <w:rPr>
          <w:szCs w:val="24"/>
        </w:rPr>
        <w:t>.</w:t>
      </w:r>
      <w:r w:rsidR="004F48B6">
        <w:rPr>
          <w:szCs w:val="24"/>
        </w:rPr>
        <w:t xml:space="preserve"> The trend for St. Andrew Bay for seed count was positive over time overall (beta = 0.01, SE = 0.24, 95% CI = -0.38 - 0.57 and this slope did not differ from zero (p=0.68). </w:t>
      </w:r>
      <w:r w:rsidR="00876AF3">
        <w:rPr>
          <w:szCs w:val="24"/>
        </w:rPr>
        <w:t>Counts of legal</w:t>
      </w:r>
      <w:r w:rsidR="00740768">
        <w:rPr>
          <w:szCs w:val="24"/>
        </w:rPr>
        <w:t>-</w:t>
      </w:r>
      <w:r w:rsidR="00876AF3">
        <w:rPr>
          <w:szCs w:val="24"/>
        </w:rPr>
        <w:t xml:space="preserve">size oysters were consistently low </w:t>
      </w:r>
      <w:ins w:id="97" w:author="Allen,Micheal S" w:date="2022-10-13T11:06:00Z">
        <w:r w:rsidR="00467B1B">
          <w:rPr>
            <w:szCs w:val="24"/>
          </w:rPr>
          <w:t xml:space="preserve">and showed no temporal increases at Apalachicola </w:t>
        </w:r>
      </w:ins>
      <w:r w:rsidR="00876AF3">
        <w:rPr>
          <w:szCs w:val="24"/>
        </w:rPr>
        <w:t>(Figure 5)</w:t>
      </w:r>
      <w:ins w:id="98" w:author="Allen,Micheal S" w:date="2022-10-13T11:06:00Z">
        <w:r w:rsidR="00467B1B">
          <w:rPr>
            <w:szCs w:val="24"/>
          </w:rPr>
          <w:t>,</w:t>
        </w:r>
      </w:ins>
      <w:r w:rsidR="00FD6935">
        <w:rPr>
          <w:szCs w:val="24"/>
        </w:rPr>
        <w:t xml:space="preserve"> creating model </w:t>
      </w:r>
      <w:r w:rsidR="00FD6935">
        <w:rPr>
          <w:szCs w:val="24"/>
        </w:rPr>
        <w:lastRenderedPageBreak/>
        <w:t>convergence issues</w:t>
      </w:r>
      <w:r w:rsidR="0098680E">
        <w:rPr>
          <w:szCs w:val="24"/>
        </w:rPr>
        <w:t xml:space="preserve"> even after fitting attempts with multiple optimizers</w:t>
      </w:r>
      <w:r w:rsidR="00FD6935">
        <w:rPr>
          <w:szCs w:val="24"/>
        </w:rPr>
        <w:t xml:space="preserve"> for the </w:t>
      </w:r>
      <w:r w:rsidR="00FD6935" w:rsidRPr="00C90CD3">
        <w:rPr>
          <w:szCs w:val="24"/>
        </w:rPr>
        <w:t xml:space="preserve">Period + Bay + (Period | Site) + </w:t>
      </w:r>
      <w:proofErr w:type="spellStart"/>
      <w:proofErr w:type="gramStart"/>
      <w:r w:rsidR="00FD6935" w:rsidRPr="00C90CD3">
        <w:rPr>
          <w:szCs w:val="24"/>
        </w:rPr>
        <w:t>Period:Bay</w:t>
      </w:r>
      <w:proofErr w:type="spellEnd"/>
      <w:proofErr w:type="gramEnd"/>
      <w:r w:rsidR="00FD6935" w:rsidRPr="00C90CD3">
        <w:rPr>
          <w:szCs w:val="24"/>
        </w:rPr>
        <w:t xml:space="preserve"> + offset(log(</w:t>
      </w:r>
      <w:proofErr w:type="spellStart"/>
      <w:r w:rsidR="00FD6935" w:rsidRPr="00C90CD3">
        <w:rPr>
          <w:szCs w:val="24"/>
        </w:rPr>
        <w:t>Num_quads</w:t>
      </w:r>
      <w:proofErr w:type="spellEnd"/>
      <w:r w:rsidR="00FD6935" w:rsidRPr="00C90CD3">
        <w:rPr>
          <w:szCs w:val="24"/>
        </w:rPr>
        <w:t xml:space="preserve">)) </w:t>
      </w:r>
      <w:r w:rsidR="00FD6935" w:rsidRPr="001E673E">
        <w:rPr>
          <w:szCs w:val="24"/>
        </w:rPr>
        <w:t>model</w:t>
      </w:r>
      <w:r w:rsidR="00FD6935">
        <w:rPr>
          <w:szCs w:val="24"/>
        </w:rPr>
        <w:t xml:space="preserve">. </w:t>
      </w:r>
      <w:r w:rsidR="006809B6">
        <w:rPr>
          <w:szCs w:val="24"/>
        </w:rPr>
        <w:t>No further analyses of legal counts across bay were done.</w:t>
      </w:r>
    </w:p>
    <w:p w14:paraId="71D2AD02" w14:textId="7B59D5CD" w:rsidR="007C361E" w:rsidRPr="00AC0F71" w:rsidRDefault="00AC0F71" w:rsidP="00FA101B">
      <w:pPr>
        <w:pStyle w:val="Heading2"/>
        <w:suppressAutoHyphens/>
        <w:rPr>
          <w:i/>
          <w:iCs/>
          <w:szCs w:val="24"/>
          <w:u w:val="none"/>
        </w:rPr>
      </w:pPr>
      <w:commentRangeStart w:id="99"/>
      <w:commentRangeStart w:id="100"/>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commentRangeEnd w:id="99"/>
      <w:r w:rsidR="00467B1B">
        <w:rPr>
          <w:rStyle w:val="CommentReference"/>
          <w:rFonts w:eastAsiaTheme="minorHAnsi" w:cstheme="minorBidi"/>
          <w:u w:val="none"/>
        </w:rPr>
        <w:commentReference w:id="99"/>
      </w:r>
      <w:commentRangeEnd w:id="100"/>
      <w:r w:rsidR="00467B1B">
        <w:rPr>
          <w:rStyle w:val="CommentReference"/>
          <w:rFonts w:eastAsiaTheme="minorHAnsi" w:cstheme="minorBidi"/>
          <w:u w:val="none"/>
        </w:rPr>
        <w:commentReference w:id="100"/>
      </w:r>
    </w:p>
    <w:p w14:paraId="5E54E7CD" w14:textId="7789DC3C" w:rsidR="00041E40" w:rsidRPr="00203E57" w:rsidRDefault="005548A3" w:rsidP="00041E40">
      <w:r w:rsidRPr="00AC0F71">
        <w:rPr>
          <w:szCs w:val="24"/>
        </w:rPr>
        <w:t xml:space="preserve">To examine </w:t>
      </w:r>
      <w:r>
        <w:rPr>
          <w:szCs w:val="24"/>
        </w:rPr>
        <w:t>trends in Apalachicola Bay oyster spat</w:t>
      </w:r>
      <w:r w:rsidR="0017584B">
        <w:rPr>
          <w:szCs w:val="24"/>
        </w:rPr>
        <w:t xml:space="preserve"> by project</w:t>
      </w:r>
      <w:r>
        <w:rPr>
          <w:szCs w:val="24"/>
        </w:rPr>
        <w:t>, w</w:t>
      </w:r>
      <w:r w:rsidR="00654E43">
        <w:rPr>
          <w:szCs w:val="24"/>
        </w:rPr>
        <w:t>e</w:t>
      </w:r>
      <w:r w:rsidR="0017584B">
        <w:rPr>
          <w:szCs w:val="24"/>
        </w:rPr>
        <w:t xml:space="preserve"> fit</w:t>
      </w:r>
      <w:ins w:id="101" w:author="Allen,Micheal S" w:date="2022-10-13T11:06:00Z">
        <w:r w:rsidR="00467B1B">
          <w:rPr>
            <w:szCs w:val="24"/>
          </w:rPr>
          <w:t>ted</w:t>
        </w:r>
      </w:ins>
      <w:r w:rsidR="0017584B">
        <w:rPr>
          <w:szCs w:val="24"/>
        </w:rPr>
        <w:t xml:space="preserve"> eight different models to the data</w:t>
      </w:r>
      <w:r w:rsidR="00BF212C">
        <w:rPr>
          <w:szCs w:val="24"/>
        </w:rPr>
        <w:t xml:space="preserve"> (Table 2)</w:t>
      </w:r>
      <w:r w:rsidR="0017584B">
        <w:rPr>
          <w:szCs w:val="24"/>
        </w:rPr>
        <w:t>.</w:t>
      </w:r>
      <w:r w:rsidR="0001401B">
        <w:rPr>
          <w:szCs w:val="24"/>
        </w:rPr>
        <w:t xml:space="preserve"> To simplify nesting of site within project in our model structure (which would allow period to vary by site across project), we created a new variable (SP) which combined the site and project </w:t>
      </w:r>
      <w:r w:rsidR="0001401B" w:rsidRPr="001B1C15">
        <w:rPr>
          <w:szCs w:val="24"/>
        </w:rPr>
        <w:t>name.</w:t>
      </w:r>
      <w:r w:rsidR="0017584B" w:rsidRPr="001B1C15">
        <w:rPr>
          <w:szCs w:val="24"/>
        </w:rPr>
        <w:t xml:space="preserve"> </w:t>
      </w:r>
      <w:r w:rsidR="000F6503">
        <w:rPr>
          <w:szCs w:val="24"/>
        </w:rPr>
        <w:t>Creating the variable SP allow</w:t>
      </w:r>
      <w:ins w:id="102" w:author="Allen,Micheal S" w:date="2022-10-13T11:07:00Z">
        <w:r w:rsidR="00467B1B">
          <w:rPr>
            <w:szCs w:val="24"/>
          </w:rPr>
          <w:t>ed</w:t>
        </w:r>
      </w:ins>
      <w:del w:id="103" w:author="Allen,Micheal S" w:date="2022-10-13T11:07:00Z">
        <w:r w:rsidR="000F6503" w:rsidDel="00467B1B">
          <w:rPr>
            <w:szCs w:val="24"/>
          </w:rPr>
          <w:delText>s</w:delText>
        </w:r>
      </w:del>
      <w:r w:rsidR="000F6503">
        <w:rPr>
          <w:szCs w:val="24"/>
        </w:rPr>
        <w:t xml:space="preserve"> different responses by site over time in each project.</w:t>
      </w:r>
      <w:r w:rsidR="000F6503" w:rsidRPr="001B1C15">
        <w:rPr>
          <w:szCs w:val="24"/>
        </w:rPr>
        <w:t xml:space="preserve"> </w:t>
      </w:r>
      <w:r w:rsidR="00281E5A" w:rsidRPr="001B1C15">
        <w:rPr>
          <w:szCs w:val="24"/>
        </w:rPr>
        <w:t xml:space="preserve">The best fitting model for oyster spat (lowest </w:t>
      </w:r>
      <w:proofErr w:type="spellStart"/>
      <w:r w:rsidR="00281E5A" w:rsidRPr="001B1C15">
        <w:rPr>
          <w:szCs w:val="24"/>
        </w:rPr>
        <w:t>AICcC</w:t>
      </w:r>
      <w:proofErr w:type="spellEnd"/>
      <w:r w:rsidR="00281E5A" w:rsidRPr="001B1C15">
        <w:rPr>
          <w:szCs w:val="24"/>
        </w:rPr>
        <w:t xml:space="preserve"> value, highest </w:t>
      </w:r>
      <w:proofErr w:type="spellStart"/>
      <w:r w:rsidR="00281E5A" w:rsidRPr="001B1C15">
        <w:rPr>
          <w:szCs w:val="24"/>
        </w:rPr>
        <w:t>AICcC</w:t>
      </w:r>
      <w:proofErr w:type="spellEnd"/>
      <w:r w:rsidR="00281E5A" w:rsidRPr="001B1C15">
        <w:rPr>
          <w:szCs w:val="24"/>
        </w:rPr>
        <w:t xml:space="preserve"> weight) was the Period + Project + (Period | SP) + </w:t>
      </w:r>
      <w:proofErr w:type="spellStart"/>
      <w:proofErr w:type="gramStart"/>
      <w:r w:rsidR="00281E5A" w:rsidRPr="001B1C15">
        <w:rPr>
          <w:szCs w:val="24"/>
        </w:rPr>
        <w:t>Period:Project</w:t>
      </w:r>
      <w:proofErr w:type="spellEnd"/>
      <w:proofErr w:type="gramEnd"/>
      <w:r w:rsidR="00281E5A" w:rsidRPr="001B1C15">
        <w:rPr>
          <w:szCs w:val="24"/>
        </w:rPr>
        <w:t xml:space="preserve"> + offset(log(</w:t>
      </w:r>
      <w:proofErr w:type="spellStart"/>
      <w:r w:rsidR="00281E5A" w:rsidRPr="001B1C15">
        <w:rPr>
          <w:szCs w:val="24"/>
        </w:rPr>
        <w:t>Num_quads</w:t>
      </w:r>
      <w:proofErr w:type="spellEnd"/>
      <w:r w:rsidR="00281E5A" w:rsidRPr="001B1C15">
        <w:rPr>
          <w:szCs w:val="24"/>
        </w:rPr>
        <w:t>)) (Table 3). Because site is uniquely coded</w:t>
      </w:r>
      <w:r w:rsidR="000F6503">
        <w:rPr>
          <w:szCs w:val="24"/>
        </w:rPr>
        <w:t xml:space="preserve"> by project (SP)</w:t>
      </w:r>
      <w:r w:rsidR="00281E5A" w:rsidRPr="001B1C15">
        <w:rPr>
          <w:szCs w:val="24"/>
        </w:rPr>
        <w:t xml:space="preserve"> this model allows </w:t>
      </w:r>
      <w:r w:rsidR="00EB1B7C" w:rsidRPr="001B1C15">
        <w:rPr>
          <w:szCs w:val="24"/>
        </w:rPr>
        <w:t>for temporal trends to vary across site</w:t>
      </w:r>
      <w:r w:rsidR="000F6503">
        <w:rPr>
          <w:szCs w:val="24"/>
        </w:rPr>
        <w:t xml:space="preserve"> and project</w:t>
      </w:r>
      <w:r w:rsidR="00EB1B7C" w:rsidRPr="001B1C15">
        <w:rPr>
          <w:szCs w:val="24"/>
        </w:rPr>
        <w:t xml:space="preserve">. </w:t>
      </w:r>
      <w:r w:rsidR="007377C5" w:rsidRPr="001B1C15">
        <w:rPr>
          <w:szCs w:val="24"/>
        </w:rPr>
        <w:t>A</w:t>
      </w:r>
      <w:r w:rsidR="00281E5A" w:rsidRPr="001B1C15">
        <w:rPr>
          <w:szCs w:val="24"/>
        </w:rPr>
        <w:t>utocorrelation in residual</w:t>
      </w:r>
      <w:r w:rsidR="007377C5" w:rsidRPr="001B1C15">
        <w:rPr>
          <w:szCs w:val="24"/>
        </w:rPr>
        <w:t xml:space="preserve"> results were mixed as the K-S test was not significant</w:t>
      </w:r>
      <w:r w:rsidR="00281E5A" w:rsidRPr="001B1C15">
        <w:rPr>
          <w:szCs w:val="24"/>
        </w:rPr>
        <w:t xml:space="preserve"> (K-S test p= 0.</w:t>
      </w:r>
      <w:r w:rsidR="007377C5" w:rsidRPr="001B1C15">
        <w:rPr>
          <w:szCs w:val="24"/>
        </w:rPr>
        <w:t>21) but the Durbin-Watson test was (</w:t>
      </w:r>
      <w:r w:rsidR="00281E5A" w:rsidRPr="001B1C15">
        <w:rPr>
          <w:szCs w:val="24"/>
        </w:rPr>
        <w:t>D-W test p = 0.</w:t>
      </w:r>
      <w:r w:rsidR="00EB1B7C" w:rsidRPr="001B1C15">
        <w:rPr>
          <w:szCs w:val="24"/>
        </w:rPr>
        <w:t>03</w:t>
      </w:r>
      <w:r w:rsidR="00281E5A" w:rsidRPr="001B1C15">
        <w:rPr>
          <w:szCs w:val="24"/>
        </w:rPr>
        <w:t>)</w:t>
      </w:r>
      <w:r w:rsidR="00EB1B7C" w:rsidRPr="001B1C15">
        <w:rPr>
          <w:szCs w:val="24"/>
        </w:rPr>
        <w:t xml:space="preserve"> likely due to different</w:t>
      </w:r>
      <w:r w:rsidR="000F6503">
        <w:rPr>
          <w:szCs w:val="24"/>
        </w:rPr>
        <w:t xml:space="preserve"> numbers of</w:t>
      </w:r>
      <w:r w:rsidR="00EB1B7C" w:rsidRPr="001B1C15">
        <w:rPr>
          <w:szCs w:val="24"/>
        </w:rPr>
        <w:t xml:space="preserve"> sites sampled with each project. No adjustment was made</w:t>
      </w:r>
      <w:r w:rsidR="00281E5A" w:rsidRPr="001B1C15">
        <w:rPr>
          <w:szCs w:val="24"/>
        </w:rPr>
        <w:t xml:space="preserve">. </w:t>
      </w:r>
      <w:r w:rsidR="00A64D80" w:rsidRPr="001B1C15">
        <w:rPr>
          <w:szCs w:val="24"/>
        </w:rPr>
        <w:t>The trend in live oyster spat counts per quadrat over time did not differ from zero for projects</w:t>
      </w:r>
      <w:r w:rsidR="00EB1B7C" w:rsidRPr="001B1C15">
        <w:rPr>
          <w:szCs w:val="24"/>
        </w:rPr>
        <w:t xml:space="preserve"> GEBF-5007 </w:t>
      </w:r>
      <w:r w:rsidR="00281E5A" w:rsidRPr="001B1C15">
        <w:rPr>
          <w:szCs w:val="24"/>
        </w:rPr>
        <w:t>(beta of the slope = -0.</w:t>
      </w:r>
      <w:r w:rsidR="00A64D80" w:rsidRPr="001B1C15">
        <w:rPr>
          <w:szCs w:val="24"/>
        </w:rPr>
        <w:t>06</w:t>
      </w:r>
      <w:r w:rsidR="00281E5A" w:rsidRPr="001B1C15">
        <w:rPr>
          <w:szCs w:val="24"/>
        </w:rPr>
        <w:t>, SE = 0.</w:t>
      </w:r>
      <w:r w:rsidR="00A64D80" w:rsidRPr="001B1C15">
        <w:rPr>
          <w:szCs w:val="24"/>
        </w:rPr>
        <w:t>10</w:t>
      </w:r>
      <w:r w:rsidR="00281E5A" w:rsidRPr="001B1C15">
        <w:rPr>
          <w:szCs w:val="24"/>
        </w:rPr>
        <w:t>, 95% CI = -0.</w:t>
      </w:r>
      <w:r w:rsidR="00A64D80" w:rsidRPr="001B1C15">
        <w:rPr>
          <w:szCs w:val="24"/>
        </w:rPr>
        <w:t>26</w:t>
      </w:r>
      <w:r w:rsidR="00281E5A" w:rsidRPr="001B1C15">
        <w:rPr>
          <w:szCs w:val="24"/>
        </w:rPr>
        <w:t>-0.1</w:t>
      </w:r>
      <w:r w:rsidR="00A64D80" w:rsidRPr="001B1C15">
        <w:rPr>
          <w:szCs w:val="24"/>
        </w:rPr>
        <w:t xml:space="preserve">3, </w:t>
      </w:r>
      <w:r w:rsidR="00281E5A" w:rsidRPr="001B1C15">
        <w:rPr>
          <w:szCs w:val="24"/>
        </w:rPr>
        <w:t>p = 0.</w:t>
      </w:r>
      <w:r w:rsidR="00A64D80" w:rsidRPr="001B1C15">
        <w:rPr>
          <w:szCs w:val="24"/>
        </w:rPr>
        <w:t>51</w:t>
      </w:r>
      <w:r w:rsidR="00281E5A" w:rsidRPr="001B1C15">
        <w:rPr>
          <w:szCs w:val="24"/>
        </w:rPr>
        <w:t>)</w:t>
      </w:r>
      <w:r w:rsidR="00A64D80" w:rsidRPr="001B1C15">
        <w:rPr>
          <w:szCs w:val="24"/>
        </w:rPr>
        <w:t>, NRDA-4044 (beta of the slope = 0.04, SE = 0.07, 95% CI = -0.09-0.18, p = 0.51) or NFWF-2021 (beta of the slope = -1.04, SE = 0.60, 95% CI = -2.24-0.15, p = 0.09). For project NFWF-1, the trend in live oyster spat per quadrat was significantly different from zero (p&lt;0.0001) and this trend was negative (beta of the slope = -0.64, SE = 0.15, 95% CI = -0.94 - -0.35.</w:t>
      </w:r>
      <w:r w:rsidR="00281E5A" w:rsidRPr="001B1C15">
        <w:rPr>
          <w:szCs w:val="24"/>
        </w:rPr>
        <w:t xml:space="preserve"> </w:t>
      </w:r>
    </w:p>
    <w:p w14:paraId="4A8FF27C" w14:textId="4F1F305A" w:rsidR="00AC1355" w:rsidRDefault="00AC1355" w:rsidP="00DC00E7">
      <w:pPr>
        <w:pStyle w:val="Normalnoindent"/>
        <w:suppressAutoHyphens/>
        <w:rPr>
          <w:szCs w:val="24"/>
        </w:rPr>
      </w:pPr>
      <w:r w:rsidRPr="00AC0F71">
        <w:rPr>
          <w:i/>
          <w:iCs/>
          <w:szCs w:val="24"/>
        </w:rPr>
        <w:lastRenderedPageBreak/>
        <w:t>Question 3 are oyster spat counts in Apalachicola Bay associated with freshwater discharge?</w:t>
      </w:r>
      <w:r w:rsidR="003A19D7">
        <w:rPr>
          <w:i/>
          <w:iCs/>
          <w:szCs w:val="24"/>
        </w:rPr>
        <w:t xml:space="preserve"> </w:t>
      </w:r>
    </w:p>
    <w:p w14:paraId="209A0DE2" w14:textId="7DA4B558" w:rsidR="00912438" w:rsidRDefault="007059C7" w:rsidP="00DC00E7">
      <w:pPr>
        <w:pStyle w:val="Normalnoindent"/>
        <w:suppressAutoHyphens/>
        <w:rPr>
          <w:szCs w:val="24"/>
        </w:rPr>
      </w:pPr>
      <w:commentRangeStart w:id="104"/>
      <w:r>
        <w:rPr>
          <w:szCs w:val="24"/>
        </w:rPr>
        <w:t>We then fit f</w:t>
      </w:r>
      <w:r w:rsidR="00B92183">
        <w:rPr>
          <w:szCs w:val="24"/>
        </w:rPr>
        <w:t>our</w:t>
      </w:r>
      <w:r>
        <w:rPr>
          <w:szCs w:val="24"/>
        </w:rPr>
        <w:t xml:space="preserve"> additional models (Table </w:t>
      </w:r>
      <w:r w:rsidR="00B92183">
        <w:rPr>
          <w:szCs w:val="24"/>
        </w:rPr>
        <w:t>4</w:t>
      </w:r>
      <w:r>
        <w:rPr>
          <w:szCs w:val="24"/>
        </w:rPr>
        <w:t xml:space="preserve">) </w:t>
      </w:r>
      <w:r w:rsidR="005548A3">
        <w:rPr>
          <w:szCs w:val="24"/>
        </w:rPr>
        <w:t>that</w:t>
      </w:r>
      <w:r w:rsidR="00B92183">
        <w:rPr>
          <w:szCs w:val="24"/>
        </w:rPr>
        <w:t xml:space="preserve"> compared the best fit model from Question 2</w:t>
      </w:r>
      <w:r w:rsidR="000F6503">
        <w:rPr>
          <w:szCs w:val="24"/>
        </w:rPr>
        <w:t xml:space="preserve"> (Table 3)</w:t>
      </w:r>
      <w:r w:rsidR="00B92183">
        <w:rPr>
          <w:szCs w:val="24"/>
        </w:rPr>
        <w:t xml:space="preserve">, to </w:t>
      </w:r>
      <w:r w:rsidR="000F6503">
        <w:rPr>
          <w:szCs w:val="24"/>
        </w:rPr>
        <w:t>models</w:t>
      </w:r>
      <w:r w:rsidR="00B92183">
        <w:rPr>
          <w:szCs w:val="24"/>
        </w:rPr>
        <w:t xml:space="preserve"> with terms describing the number of days river discharge was below 12,000 CFS, days below 12,000 CFS lagged by 1 period, number of days river discharge was below 6,000 CFS and days below 6,000 CFS lagged by 1 period</w:t>
      </w:r>
      <w:r w:rsidR="00C3335B" w:rsidRPr="007059C7">
        <w:rPr>
          <w:szCs w:val="24"/>
        </w:rPr>
        <w:t xml:space="preserve"> (Table 3</w:t>
      </w:r>
      <w:commentRangeEnd w:id="104"/>
      <w:r w:rsidR="00467B1B">
        <w:rPr>
          <w:rStyle w:val="CommentReference"/>
        </w:rPr>
        <w:commentReference w:id="104"/>
      </w:r>
      <w:r w:rsidR="00C3335B" w:rsidRPr="007059C7">
        <w:rPr>
          <w:szCs w:val="24"/>
        </w:rPr>
        <w:t xml:space="preserve">). </w:t>
      </w:r>
      <w:r w:rsidR="00B92183">
        <w:rPr>
          <w:szCs w:val="24"/>
        </w:rPr>
        <w:t>Including these river discharge metrics did not improve model fit (Table 3).</w:t>
      </w:r>
    </w:p>
    <w:p w14:paraId="5A3FDC41" w14:textId="7FB00691" w:rsidR="00E05E89" w:rsidRPr="00203E57" w:rsidRDefault="00E05E89" w:rsidP="00E05E89">
      <w:r w:rsidRPr="001B1C15">
        <w:rPr>
          <w:szCs w:val="24"/>
        </w:rPr>
        <w:t>We then predicted the marginal means of oyster spat from a single ¼-m</w:t>
      </w:r>
      <w:r w:rsidRPr="001B1C15">
        <w:rPr>
          <w:szCs w:val="24"/>
          <w:vertAlign w:val="superscript"/>
        </w:rPr>
        <w:t>2</w:t>
      </w:r>
      <w:r w:rsidRPr="001B1C15">
        <w:rPr>
          <w:szCs w:val="24"/>
        </w:rPr>
        <w:t xml:space="preserve"> quadrat in the last period of sampling for comparison purposes between each project</w:t>
      </w:r>
      <w:r w:rsidR="000F6503">
        <w:rPr>
          <w:szCs w:val="24"/>
        </w:rPr>
        <w:t xml:space="preserve"> using the best fitting model from Table 3</w:t>
      </w:r>
      <w:r w:rsidRPr="001B1C15">
        <w:rPr>
          <w:szCs w:val="24"/>
        </w:rPr>
        <w:t>.</w:t>
      </w:r>
      <w:r>
        <w:rPr>
          <w:szCs w:val="24"/>
        </w:rPr>
        <w:t xml:space="preserve"> For the projects that used limestone rock, p</w:t>
      </w:r>
      <w:r w:rsidRPr="001B1C15">
        <w:rPr>
          <w:szCs w:val="24"/>
        </w:rPr>
        <w:t>redicted live oyster spat for GEBF-5077</w:t>
      </w:r>
      <w:r>
        <w:rPr>
          <w:szCs w:val="24"/>
        </w:rPr>
        <w:t xml:space="preserve"> </w:t>
      </w:r>
      <w:r w:rsidRPr="001B1C15">
        <w:rPr>
          <w:szCs w:val="24"/>
        </w:rPr>
        <w:t>in period 12 was 15.73 live spat per quadrat (95% CI 8.45-29.27)</w:t>
      </w:r>
      <w:r>
        <w:rPr>
          <w:szCs w:val="24"/>
        </w:rPr>
        <w:t xml:space="preserve"> and for </w:t>
      </w:r>
      <w:r w:rsidRPr="001B1C15">
        <w:rPr>
          <w:szCs w:val="24"/>
        </w:rPr>
        <w:t>project FWC-2021 in period 15 we predicted 119.03 (95% CI 30.88-458.82)</w:t>
      </w:r>
      <w:r>
        <w:rPr>
          <w:szCs w:val="24"/>
        </w:rPr>
        <w:t>. For the projects that used shell cultch</w:t>
      </w:r>
      <w:r w:rsidRPr="001B1C15">
        <w:rPr>
          <w:szCs w:val="24"/>
        </w:rPr>
        <w:t xml:space="preserve">, for NRDA-4044 in period 13 we predicted 5.14 live </w:t>
      </w:r>
      <w:del w:id="105" w:author="Allen,Micheal S" w:date="2022-10-13T11:12:00Z">
        <w:r w:rsidRPr="001B1C15" w:rsidDel="00E57DB3">
          <w:rPr>
            <w:szCs w:val="24"/>
          </w:rPr>
          <w:delText xml:space="preserve">oysters </w:delText>
        </w:r>
      </w:del>
      <w:ins w:id="106" w:author="Allen,Micheal S" w:date="2022-10-13T11:12:00Z">
        <w:r w:rsidR="00E57DB3">
          <w:rPr>
            <w:szCs w:val="24"/>
          </w:rPr>
          <w:t>spat?</w:t>
        </w:r>
        <w:r w:rsidR="00E57DB3" w:rsidRPr="001B1C15">
          <w:rPr>
            <w:szCs w:val="24"/>
          </w:rPr>
          <w:t xml:space="preserve"> </w:t>
        </w:r>
      </w:ins>
      <w:r w:rsidRPr="001B1C15">
        <w:rPr>
          <w:szCs w:val="24"/>
        </w:rPr>
        <w:t xml:space="preserve">(95% CI 3.06-8.63), and for NFWF-1 we </w:t>
      </w:r>
      <w:r w:rsidRPr="00203E57">
        <w:rPr>
          <w:szCs w:val="24"/>
        </w:rPr>
        <w:t>predicted in period 9 there were 5.39 live oyster spat (95% CI 1.20-24.</w:t>
      </w:r>
      <w:commentRangeStart w:id="107"/>
      <w:commentRangeStart w:id="108"/>
      <w:r w:rsidRPr="00203E57">
        <w:rPr>
          <w:szCs w:val="24"/>
        </w:rPr>
        <w:t>26</w:t>
      </w:r>
      <w:commentRangeEnd w:id="107"/>
      <w:r w:rsidR="00E57DB3">
        <w:rPr>
          <w:rStyle w:val="CommentReference"/>
        </w:rPr>
        <w:commentReference w:id="107"/>
      </w:r>
      <w:commentRangeEnd w:id="108"/>
      <w:r w:rsidR="00E57DB3">
        <w:rPr>
          <w:rStyle w:val="CommentReference"/>
        </w:rPr>
        <w:commentReference w:id="108"/>
      </w:r>
      <w:r w:rsidRPr="00203E57">
        <w:rPr>
          <w:szCs w:val="24"/>
        </w:rPr>
        <w:t>).</w:t>
      </w:r>
    </w:p>
    <w:p w14:paraId="35AEA0B0" w14:textId="26BAADD9" w:rsidR="003A19D7" w:rsidRDefault="003A19D7" w:rsidP="003A19D7">
      <w:pPr>
        <w:pStyle w:val="Normalnoindent"/>
        <w:suppressAutoHyphens/>
        <w:rPr>
          <w:szCs w:val="24"/>
        </w:rPr>
      </w:pPr>
      <w:r w:rsidRPr="00203E57">
        <w:rPr>
          <w:i/>
          <w:iCs/>
        </w:rPr>
        <w:t xml:space="preserve">Question 3 continued </w:t>
      </w:r>
      <w:r w:rsidR="00DC5762" w:rsidRPr="00203E57">
        <w:rPr>
          <w:i/>
          <w:iCs/>
        </w:rPr>
        <w:t>h</w:t>
      </w:r>
      <w:r w:rsidRPr="00203E57">
        <w:rPr>
          <w:i/>
          <w:iCs/>
          <w:szCs w:val="24"/>
        </w:rPr>
        <w:t>ow do oyster</w:t>
      </w:r>
      <w:r>
        <w:rPr>
          <w:i/>
          <w:iCs/>
          <w:szCs w:val="24"/>
        </w:rPr>
        <w:t xml:space="preserve"> spat densities compare across project and cultch density?</w:t>
      </w:r>
    </w:p>
    <w:p w14:paraId="541C364D" w14:textId="68876068" w:rsidR="003D7B02" w:rsidRDefault="008244D2" w:rsidP="003D7B02">
      <w:pPr>
        <w:pStyle w:val="Normalnoindent"/>
        <w:suppressAutoHyphens/>
        <w:ind w:firstLine="720"/>
        <w:rPr>
          <w:szCs w:val="24"/>
        </w:rPr>
      </w:pPr>
      <w:r>
        <w:rPr>
          <w:szCs w:val="24"/>
        </w:rPr>
        <w:t xml:space="preserve">Four models all had similar </w:t>
      </w:r>
      <w:proofErr w:type="spellStart"/>
      <w:r>
        <w:rPr>
          <w:szCs w:val="24"/>
        </w:rPr>
        <w:t>AICc</w:t>
      </w:r>
      <w:proofErr w:type="spellEnd"/>
      <w:r>
        <w:rPr>
          <w:szCs w:val="24"/>
        </w:rPr>
        <w:t xml:space="preserve"> values (within three </w:t>
      </w:r>
      <w:proofErr w:type="spellStart"/>
      <w:r>
        <w:rPr>
          <w:szCs w:val="24"/>
        </w:rPr>
        <w:t>AICc</w:t>
      </w:r>
      <w:proofErr w:type="spellEnd"/>
      <w:r>
        <w:rPr>
          <w:szCs w:val="24"/>
        </w:rPr>
        <w:t xml:space="preserve"> units)</w:t>
      </w:r>
      <w:ins w:id="109" w:author="Allen,Micheal S" w:date="2022-10-13T11:14:00Z">
        <w:r w:rsidR="00E57DB3">
          <w:rPr>
            <w:szCs w:val="24"/>
          </w:rPr>
          <w:t xml:space="preserve">, </w:t>
        </w:r>
      </w:ins>
      <w:del w:id="110" w:author="Allen,Micheal S" w:date="2022-10-13T11:14:00Z">
        <w:r w:rsidDel="00E57DB3">
          <w:rPr>
            <w:szCs w:val="24"/>
          </w:rPr>
          <w:delText xml:space="preserve"> </w:delText>
        </w:r>
      </w:del>
      <w:r>
        <w:rPr>
          <w:szCs w:val="24"/>
        </w:rPr>
        <w:t>and the model with the highest weight (0.</w:t>
      </w:r>
      <w:r w:rsidR="001D3217">
        <w:rPr>
          <w:szCs w:val="24"/>
        </w:rPr>
        <w:t>38</w:t>
      </w:r>
      <w:r>
        <w:rPr>
          <w:szCs w:val="24"/>
        </w:rPr>
        <w:t xml:space="preserve">) was the most complicated model </w:t>
      </w:r>
      <w:proofErr w:type="spellStart"/>
      <w:r w:rsidRPr="008244D2">
        <w:rPr>
          <w:szCs w:val="24"/>
        </w:rPr>
        <w:t>Roundwt</w:t>
      </w:r>
      <w:proofErr w:type="spellEnd"/>
      <w:r w:rsidRPr="008244D2">
        <w:rPr>
          <w:szCs w:val="24"/>
        </w:rPr>
        <w:t xml:space="preserve"> ~ (1 | SP) + </w:t>
      </w:r>
      <w:proofErr w:type="spellStart"/>
      <w:r w:rsidRPr="008244D2">
        <w:rPr>
          <w:szCs w:val="24"/>
        </w:rPr>
        <w:t>Spat_sum</w:t>
      </w:r>
      <w:proofErr w:type="spellEnd"/>
      <w:r w:rsidRPr="008244D2">
        <w:rPr>
          <w:szCs w:val="24"/>
        </w:rPr>
        <w:t xml:space="preserve"> + Period + Project + (0 + Period | SP) + </w:t>
      </w:r>
      <w:proofErr w:type="spellStart"/>
      <w:proofErr w:type="gramStart"/>
      <w:r w:rsidRPr="008244D2">
        <w:rPr>
          <w:szCs w:val="24"/>
        </w:rPr>
        <w:t>Period:Project</w:t>
      </w:r>
      <w:proofErr w:type="spellEnd"/>
      <w:proofErr w:type="gramEnd"/>
      <w:r w:rsidRPr="008244D2">
        <w:rPr>
          <w:szCs w:val="24"/>
        </w:rPr>
        <w:t xml:space="preserve"> + offset(log(</w:t>
      </w:r>
      <w:proofErr w:type="spellStart"/>
      <w:r w:rsidRPr="008244D2">
        <w:rPr>
          <w:szCs w:val="24"/>
        </w:rPr>
        <w:t>Num_quads</w:t>
      </w:r>
      <w:proofErr w:type="spellEnd"/>
      <w:r w:rsidRPr="008244D2">
        <w:rPr>
          <w:szCs w:val="24"/>
        </w:rPr>
        <w:t>))</w:t>
      </w:r>
      <w:r>
        <w:rPr>
          <w:szCs w:val="24"/>
        </w:rPr>
        <w:t xml:space="preserve"> which also allowed for a unique negative binomial dispersion parameter.</w:t>
      </w:r>
      <w:r w:rsidR="003B7507">
        <w:rPr>
          <w:szCs w:val="24"/>
        </w:rPr>
        <w:t xml:space="preserve"> Diagnostic assessments of model fitting for these models suggests that several may be overparameterized. We examined</w:t>
      </w:r>
      <w:r w:rsidR="001D3217">
        <w:rPr>
          <w:szCs w:val="24"/>
        </w:rPr>
        <w:t xml:space="preserve"> </w:t>
      </w:r>
      <w:r w:rsidR="000009C9">
        <w:rPr>
          <w:szCs w:val="24"/>
        </w:rPr>
        <w:t>nine</w:t>
      </w:r>
      <w:r w:rsidR="003B7507">
        <w:rPr>
          <w:szCs w:val="24"/>
        </w:rPr>
        <w:t xml:space="preserve"> simpler models to assess whether</w:t>
      </w:r>
      <w:r>
        <w:rPr>
          <w:szCs w:val="24"/>
        </w:rPr>
        <w:t xml:space="preserve"> including the number of live </w:t>
      </w:r>
      <w:proofErr w:type="gramStart"/>
      <w:r>
        <w:rPr>
          <w:szCs w:val="24"/>
        </w:rPr>
        <w:t>spat</w:t>
      </w:r>
      <w:proofErr w:type="gramEnd"/>
      <w:r>
        <w:rPr>
          <w:szCs w:val="24"/>
        </w:rPr>
        <w:t xml:space="preserve"> did not improve model fit (Table 5).  </w:t>
      </w:r>
      <w:r w:rsidR="004B2CCB">
        <w:rPr>
          <w:szCs w:val="24"/>
        </w:rPr>
        <w:t xml:space="preserve">For these simpler models, model fit was not improved for models that included information on the sum of oyster spat as a main effect (across all projects) or as an interaction term for each </w:t>
      </w:r>
      <w:r w:rsidR="004B2CCB">
        <w:rPr>
          <w:szCs w:val="24"/>
        </w:rPr>
        <w:lastRenderedPageBreak/>
        <w:t>project (Table 5).</w:t>
      </w:r>
      <w:r w:rsidR="000009C9">
        <w:rPr>
          <w:szCs w:val="24"/>
        </w:rPr>
        <w:t xml:space="preserve"> The lowest </w:t>
      </w:r>
      <w:proofErr w:type="spellStart"/>
      <w:r w:rsidR="000009C9">
        <w:rPr>
          <w:szCs w:val="24"/>
        </w:rPr>
        <w:t>AICc</w:t>
      </w:r>
      <w:proofErr w:type="spellEnd"/>
      <w:r w:rsidR="000009C9">
        <w:rPr>
          <w:szCs w:val="24"/>
        </w:rPr>
        <w:t xml:space="preserve"> and highest model weight was for a model that did not include information on </w:t>
      </w:r>
      <w:r w:rsidR="0073756E">
        <w:rPr>
          <w:szCs w:val="24"/>
        </w:rPr>
        <w:t xml:space="preserve">oyster spat (Table </w:t>
      </w:r>
      <w:commentRangeStart w:id="111"/>
      <w:r w:rsidR="0073756E">
        <w:rPr>
          <w:szCs w:val="24"/>
        </w:rPr>
        <w:t>5</w:t>
      </w:r>
      <w:commentRangeEnd w:id="111"/>
      <w:r w:rsidR="004154C5">
        <w:rPr>
          <w:rStyle w:val="CommentReference"/>
        </w:rPr>
        <w:commentReference w:id="111"/>
      </w:r>
      <w:r w:rsidR="0073756E">
        <w:rPr>
          <w:szCs w:val="24"/>
        </w:rPr>
        <w:t>)</w:t>
      </w:r>
      <w:r w:rsidR="000009C9">
        <w:rPr>
          <w:szCs w:val="24"/>
        </w:rPr>
        <w:t>.</w:t>
      </w:r>
      <w:r w:rsidR="004B2CCB">
        <w:rPr>
          <w:szCs w:val="24"/>
        </w:rPr>
        <w:t xml:space="preserve">  </w:t>
      </w:r>
    </w:p>
    <w:p w14:paraId="11F0773A" w14:textId="544CECA1" w:rsidR="005D72D9" w:rsidRPr="00D26889" w:rsidRDefault="00AC0F71" w:rsidP="00222781">
      <w:pPr>
        <w:pStyle w:val="Heading2"/>
        <w:suppressAutoHyphens/>
        <w:rPr>
          <w:i/>
          <w:iCs/>
          <w:szCs w:val="24"/>
        </w:rPr>
      </w:pPr>
      <w:r w:rsidRPr="00AC0F71">
        <w:rPr>
          <w:i/>
          <w:iCs/>
          <w:szCs w:val="24"/>
        </w:rPr>
        <w:t xml:space="preserve">Question 4: </w:t>
      </w:r>
      <w:r>
        <w:rPr>
          <w:i/>
          <w:iCs/>
          <w:szCs w:val="24"/>
        </w:rPr>
        <w:t xml:space="preserve">Examining the </w:t>
      </w:r>
      <w:r w:rsidR="008A6646">
        <w:rPr>
          <w:i/>
          <w:iCs/>
          <w:szCs w:val="24"/>
        </w:rPr>
        <w:t>p</w:t>
      </w:r>
      <w:r w:rsidR="008A6646" w:rsidRPr="00AC0F71">
        <w:rPr>
          <w:i/>
          <w:iCs/>
          <w:szCs w:val="24"/>
        </w:rPr>
        <w:t>ersistence</w:t>
      </w:r>
      <w:r w:rsidRPr="00AC0F71">
        <w:rPr>
          <w:i/>
          <w:iCs/>
          <w:szCs w:val="24"/>
        </w:rPr>
        <w:t xml:space="preserve"> of cultch material</w:t>
      </w:r>
    </w:p>
    <w:p w14:paraId="4B5388F7" w14:textId="77777777" w:rsidR="000A721F" w:rsidRDefault="006736F4" w:rsidP="00457C48">
      <w:pPr>
        <w:pStyle w:val="Normalnoindent"/>
        <w:suppressAutoHyphens/>
        <w:ind w:firstLine="720"/>
        <w:rPr>
          <w:ins w:id="112" w:author="Allen,Micheal S" w:date="2022-10-13T11:20:00Z"/>
          <w:szCs w:val="24"/>
        </w:rPr>
      </w:pPr>
      <w:r>
        <w:rPr>
          <w:szCs w:val="24"/>
        </w:rPr>
        <w:t xml:space="preserve">We </w:t>
      </w:r>
      <w:r w:rsidR="009D2B5C">
        <w:rPr>
          <w:szCs w:val="24"/>
        </w:rPr>
        <w:t>plotted</w:t>
      </w:r>
      <w:r>
        <w:rPr>
          <w:szCs w:val="24"/>
        </w:rPr>
        <w:t xml:space="preserve"> the </w:t>
      </w:r>
      <w:ins w:id="113" w:author="Allen,Micheal S" w:date="2022-10-13T11:19:00Z">
        <w:r w:rsidR="000A721F">
          <w:rPr>
            <w:szCs w:val="24"/>
          </w:rPr>
          <w:t xml:space="preserve">cultch </w:t>
        </w:r>
      </w:ins>
      <w:r>
        <w:rPr>
          <w:szCs w:val="24"/>
        </w:rPr>
        <w:t>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w:t>
      </w:r>
      <w:del w:id="114" w:author="Allen,Micheal S" w:date="2022-10-13T11:20:00Z">
        <w:r w:rsidDel="000A721F">
          <w:rPr>
            <w:szCs w:val="24"/>
          </w:rPr>
          <w:delText xml:space="preserve">a </w:delText>
        </w:r>
        <w:r w:rsidR="00041E40" w:rsidDel="000A721F">
          <w:rPr>
            <w:szCs w:val="24"/>
          </w:rPr>
          <w:delText>widespread</w:delText>
        </w:r>
        <w:r w:rsidDel="000A721F">
          <w:rPr>
            <w:szCs w:val="24"/>
          </w:rPr>
          <w:delText xml:space="preserve"> </w:delText>
        </w:r>
      </w:del>
      <w:ins w:id="115" w:author="Allen,Micheal S" w:date="2022-10-13T11:20:00Z">
        <w:r w:rsidR="000A721F">
          <w:rPr>
            <w:szCs w:val="24"/>
          </w:rPr>
          <w:t xml:space="preserve">high variability </w:t>
        </w:r>
      </w:ins>
      <w:r>
        <w:rPr>
          <w:szCs w:val="24"/>
        </w:rPr>
        <w:t xml:space="preserve">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w:t>
      </w:r>
    </w:p>
    <w:p w14:paraId="4C09372D" w14:textId="53C518C1" w:rsidR="001D3217" w:rsidDel="000A721F" w:rsidRDefault="006736F4" w:rsidP="00457C48">
      <w:pPr>
        <w:pStyle w:val="Normalnoindent"/>
        <w:suppressAutoHyphens/>
        <w:ind w:firstLine="720"/>
        <w:rPr>
          <w:del w:id="116" w:author="Allen,Micheal S" w:date="2022-10-13T11:20:00Z"/>
          <w:szCs w:val="24"/>
        </w:rPr>
      </w:pPr>
      <w:r>
        <w:rPr>
          <w:szCs w:val="24"/>
        </w:rPr>
        <w:t xml:space="preserve">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w:t>
      </w:r>
      <w:r w:rsidR="000F6503">
        <w:rPr>
          <w:szCs w:val="24"/>
        </w:rPr>
        <w:t>s</w:t>
      </w:r>
      <w:r>
        <w:rPr>
          <w:szCs w:val="24"/>
        </w:rPr>
        <w:t xml:space="preserve"> 1</w:t>
      </w:r>
      <w:r w:rsidR="00876AF3">
        <w:rPr>
          <w:szCs w:val="24"/>
        </w:rPr>
        <w:t>3-14</w:t>
      </w:r>
      <w:r>
        <w:rPr>
          <w:szCs w:val="24"/>
        </w:rPr>
        <w:t>). We fit the same GLM models described previously</w:t>
      </w:r>
      <w:r w:rsidR="00B05AAF">
        <w:rPr>
          <w:szCs w:val="24"/>
        </w:rPr>
        <w:t xml:space="preserve"> first to compare all bays (Question 1) and to compare projects within Apalachicola Bay (Question 2)</w:t>
      </w:r>
      <w:r>
        <w:rPr>
          <w:szCs w:val="24"/>
        </w:rPr>
        <w:t xml:space="preserve">. </w:t>
      </w:r>
    </w:p>
    <w:p w14:paraId="3C9F7495" w14:textId="67FDB4D6" w:rsidR="002740F9" w:rsidRDefault="001D3217" w:rsidP="000A721F">
      <w:pPr>
        <w:pStyle w:val="Normalnoindent"/>
        <w:suppressAutoHyphens/>
        <w:ind w:firstLine="720"/>
        <w:rPr>
          <w:szCs w:val="24"/>
        </w:rPr>
      </w:pPr>
      <w:r>
        <w:rPr>
          <w:szCs w:val="24"/>
        </w:rPr>
        <w:t xml:space="preserve">In comparing the </w:t>
      </w:r>
      <w:r w:rsidR="00203E57">
        <w:rPr>
          <w:szCs w:val="24"/>
        </w:rPr>
        <w:t>persistence</w:t>
      </w:r>
      <w:r>
        <w:rPr>
          <w:szCs w:val="24"/>
        </w:rPr>
        <w:t xml:space="preserve"> of cultch material across the three bays, t</w:t>
      </w:r>
      <w:r w:rsidR="00B05AAF">
        <w:rPr>
          <w:szCs w:val="24"/>
        </w:rPr>
        <w:t xml:space="preserve">he </w:t>
      </w:r>
      <w:proofErr w:type="spellStart"/>
      <w:r w:rsidR="00B05AAF" w:rsidRPr="00B05AAF">
        <w:rPr>
          <w:szCs w:val="24"/>
        </w:rPr>
        <w:t>Roundwt</w:t>
      </w:r>
      <w:proofErr w:type="spellEnd"/>
      <w:r w:rsidR="00B05AAF" w:rsidRPr="00B05AAF">
        <w:rPr>
          <w:szCs w:val="24"/>
        </w:rPr>
        <w:t xml:space="preserve"> ~ Period + Bay + (Period | Site) + </w:t>
      </w:r>
      <w:proofErr w:type="spellStart"/>
      <w:proofErr w:type="gramStart"/>
      <w:r w:rsidR="00B05AAF" w:rsidRPr="00B05AAF">
        <w:rPr>
          <w:szCs w:val="24"/>
        </w:rPr>
        <w:t>Period:Bay</w:t>
      </w:r>
      <w:proofErr w:type="spellEnd"/>
      <w:proofErr w:type="gramEnd"/>
      <w:r w:rsidR="00B05AAF" w:rsidRPr="00B05AAF">
        <w:rPr>
          <w:szCs w:val="24"/>
        </w:rPr>
        <w:t xml:space="preserve"> + offset(log(</w:t>
      </w:r>
      <w:proofErr w:type="spellStart"/>
      <w:r w:rsidR="00B05AAF" w:rsidRPr="00B05AAF">
        <w:rPr>
          <w:szCs w:val="24"/>
        </w:rPr>
        <w:t>Num_quads</w:t>
      </w:r>
      <w:proofErr w:type="spellEnd"/>
      <w:r w:rsidR="00B05AAF" w:rsidRPr="00B05AAF">
        <w:rPr>
          <w:szCs w:val="24"/>
        </w:rPr>
        <w:t>))</w:t>
      </w:r>
      <w:r w:rsidR="00B05AAF">
        <w:rPr>
          <w:szCs w:val="24"/>
        </w:rPr>
        <w:t xml:space="preserve"> model did not converge with either the default or the BFGS optimizer. </w:t>
      </w:r>
      <w:r w:rsidR="00AC7DCE" w:rsidRPr="001E673E">
        <w:rPr>
          <w:szCs w:val="24"/>
        </w:rPr>
        <w:t xml:space="preserve">From an </w:t>
      </w:r>
      <w:proofErr w:type="spellStart"/>
      <w:r w:rsidR="00C364C8">
        <w:rPr>
          <w:szCs w:val="24"/>
        </w:rPr>
        <w:t>AICcC</w:t>
      </w:r>
      <w:proofErr w:type="spellEnd"/>
      <w:r w:rsidR="00AC7DCE" w:rsidRPr="001E673E">
        <w:rPr>
          <w:szCs w:val="24"/>
        </w:rPr>
        <w:t xml:space="preserve"> perspective</w:t>
      </w:r>
      <w:r w:rsidR="000F6503">
        <w:rPr>
          <w:szCs w:val="24"/>
        </w:rPr>
        <w:t xml:space="preserve"> </w:t>
      </w:r>
      <w:r>
        <w:rPr>
          <w:szCs w:val="24"/>
        </w:rPr>
        <w:t>a</w:t>
      </w:r>
      <w:r w:rsidR="000F6503">
        <w:rPr>
          <w:szCs w:val="24"/>
        </w:rPr>
        <w:t xml:space="preserve"> simpler models</w:t>
      </w:r>
      <w:r w:rsidR="00AC7DCE" w:rsidRPr="001E673E">
        <w:rPr>
          <w:szCs w:val="24"/>
        </w:rPr>
        <w:t xml:space="preserve"> </w:t>
      </w:r>
      <w:r w:rsidR="00457C48">
        <w:rPr>
          <w:szCs w:val="24"/>
        </w:rPr>
        <w:t xml:space="preserve">the </w:t>
      </w:r>
      <w:proofErr w:type="spellStart"/>
      <w:r w:rsidR="00B05AAF" w:rsidRPr="00B05AAF">
        <w:rPr>
          <w:szCs w:val="24"/>
        </w:rPr>
        <w:t>Roundwt</w:t>
      </w:r>
      <w:proofErr w:type="spellEnd"/>
      <w:r w:rsidR="00B05AAF" w:rsidRPr="00B05AAF">
        <w:rPr>
          <w:szCs w:val="24"/>
        </w:rPr>
        <w:t xml:space="preserve"> ~ Period + Bay + (</w:t>
      </w:r>
      <w:r>
        <w:rPr>
          <w:szCs w:val="24"/>
        </w:rPr>
        <w:t>1</w:t>
      </w:r>
      <w:r w:rsidR="00B05AAF" w:rsidRPr="00B05AAF">
        <w:rPr>
          <w:szCs w:val="24"/>
        </w:rPr>
        <w:t xml:space="preserve"> | Site) + </w:t>
      </w:r>
      <w:proofErr w:type="spellStart"/>
      <w:proofErr w:type="gramStart"/>
      <w:r w:rsidR="00B05AAF" w:rsidRPr="00B05AAF">
        <w:rPr>
          <w:szCs w:val="24"/>
        </w:rPr>
        <w:t>Period:Bay</w:t>
      </w:r>
      <w:proofErr w:type="spellEnd"/>
      <w:proofErr w:type="gramEnd"/>
      <w:r w:rsidR="00B05AAF" w:rsidRPr="00B05AAF">
        <w:rPr>
          <w:szCs w:val="24"/>
        </w:rPr>
        <w:t xml:space="preserve"> + offset(log(</w:t>
      </w:r>
      <w:proofErr w:type="spellStart"/>
      <w:r w:rsidR="00B05AAF" w:rsidRPr="00B05AAF">
        <w:rPr>
          <w:szCs w:val="24"/>
        </w:rPr>
        <w:t>Num_quads</w:t>
      </w:r>
      <w:proofErr w:type="spellEnd"/>
      <w:r w:rsidR="00B05AAF" w:rsidRPr="00B05AAF">
        <w:rPr>
          <w:szCs w:val="24"/>
        </w:rPr>
        <w:t>))</w:t>
      </w:r>
      <w:r w:rsidR="00B05AAF">
        <w:rPr>
          <w:szCs w:val="24"/>
        </w:rPr>
        <w:t xml:space="preserve"> </w:t>
      </w:r>
      <w:r>
        <w:rPr>
          <w:szCs w:val="24"/>
        </w:rPr>
        <w:t xml:space="preserve">was the top model (lowest </w:t>
      </w:r>
      <w:proofErr w:type="spellStart"/>
      <w:r>
        <w:rPr>
          <w:szCs w:val="24"/>
        </w:rPr>
        <w:t>AICc</w:t>
      </w:r>
      <w:proofErr w:type="spellEnd"/>
      <w:r>
        <w:rPr>
          <w:szCs w:val="24"/>
        </w:rPr>
        <w:t xml:space="preserve"> value and </w:t>
      </w:r>
      <w:proofErr w:type="spellStart"/>
      <w:r>
        <w:rPr>
          <w:szCs w:val="24"/>
        </w:rPr>
        <w:t>AICc</w:t>
      </w:r>
      <w:proofErr w:type="spellEnd"/>
      <w:r>
        <w:rPr>
          <w:szCs w:val="24"/>
        </w:rPr>
        <w:t xml:space="preserve"> Weight = 0.56; Table </w:t>
      </w:r>
      <w:commentRangeStart w:id="117"/>
      <w:r>
        <w:rPr>
          <w:szCs w:val="24"/>
        </w:rPr>
        <w:t>5</w:t>
      </w:r>
      <w:commentRangeEnd w:id="117"/>
      <w:r w:rsidR="002908F4">
        <w:rPr>
          <w:rStyle w:val="CommentReference"/>
        </w:rPr>
        <w:commentReference w:id="117"/>
      </w:r>
      <w:ins w:id="118" w:author="Allen,Micheal S" w:date="2022-10-13T11:21:00Z">
        <w:r w:rsidR="000A721F">
          <w:rPr>
            <w:szCs w:val="24"/>
          </w:rPr>
          <w:t>)</w:t>
        </w:r>
      </w:ins>
      <w:r w:rsidR="00B05AAF">
        <w:rPr>
          <w:szCs w:val="24"/>
        </w:rPr>
        <w:t xml:space="preserve">.  </w:t>
      </w:r>
    </w:p>
    <w:p w14:paraId="3A913980" w14:textId="1214F896" w:rsidR="00F34732" w:rsidRPr="00201C5D" w:rsidRDefault="00F34732" w:rsidP="00F34732">
      <w:pPr>
        <w:pStyle w:val="Normalnoindent"/>
        <w:suppressAutoHyphens/>
        <w:ind w:firstLine="720"/>
        <w:rPr>
          <w:szCs w:val="24"/>
        </w:rPr>
      </w:pPr>
      <w:r w:rsidRPr="001E673E">
        <w:rPr>
          <w:szCs w:val="24"/>
        </w:rPr>
        <w:t xml:space="preserve">Apalachicola Bay </w:t>
      </w:r>
      <w:r>
        <w:rPr>
          <w:szCs w:val="24"/>
        </w:rPr>
        <w:t>cultch biomass</w:t>
      </w:r>
      <w:r w:rsidRPr="001E673E">
        <w:rPr>
          <w:szCs w:val="24"/>
        </w:rPr>
        <w:t xml:space="preserve"> per quadrat </w:t>
      </w:r>
      <w:r>
        <w:rPr>
          <w:szCs w:val="24"/>
        </w:rPr>
        <w:t>had a positive slope</w:t>
      </w:r>
      <w:r w:rsidRPr="001E673E">
        <w:rPr>
          <w:szCs w:val="24"/>
        </w:rPr>
        <w:t xml:space="preserve"> (</w:t>
      </w:r>
      <w:r>
        <w:rPr>
          <w:szCs w:val="24"/>
        </w:rPr>
        <w:t>beta of the slope = 0.04, SE = 0.02, 95% CI = 0.008-0.07)</w:t>
      </w:r>
      <w:ins w:id="119" w:author="Allen,Micheal S" w:date="2022-10-13T11:21:00Z">
        <w:r w:rsidR="002908F4">
          <w:rPr>
            <w:szCs w:val="24"/>
          </w:rPr>
          <w:t>,</w:t>
        </w:r>
      </w:ins>
      <w:r>
        <w:rPr>
          <w:szCs w:val="24"/>
        </w:rPr>
        <w:t xml:space="preserve"> and this trend was significantly different from zero (</w:t>
      </w:r>
      <w:r w:rsidRPr="001E673E">
        <w:rPr>
          <w:szCs w:val="24"/>
        </w:rPr>
        <w:t>p </w:t>
      </w:r>
      <w:r>
        <w:rPr>
          <w:szCs w:val="24"/>
        </w:rPr>
        <w:t>=</w:t>
      </w:r>
      <w:r w:rsidRPr="001E673E">
        <w:rPr>
          <w:szCs w:val="24"/>
        </w:rPr>
        <w:t> 0.</w:t>
      </w:r>
      <w:r>
        <w:rPr>
          <w:szCs w:val="24"/>
        </w:rPr>
        <w:t>02</w:t>
      </w:r>
      <w:r w:rsidRPr="001E673E">
        <w:rPr>
          <w:szCs w:val="24"/>
        </w:rPr>
        <w:t xml:space="preserve">). </w:t>
      </w:r>
      <w:r>
        <w:rPr>
          <w:szCs w:val="24"/>
        </w:rPr>
        <w:t>Pensacola beta values for the slope of oyster spat counts over time were negative (beta = -0.03, SE = 0.03, 95% CI = -0.08-0.03) and this slope did differ from zero (p=0.02). For</w:t>
      </w:r>
      <w:r w:rsidRPr="001E673E">
        <w:rPr>
          <w:szCs w:val="24"/>
        </w:rPr>
        <w:t xml:space="preserve"> St. Andrew Bay,</w:t>
      </w:r>
      <w:r>
        <w:rPr>
          <w:szCs w:val="24"/>
        </w:rPr>
        <w:t xml:space="preserve"> the slope was highly uncertain (beta = -0.07, SE = 0.05, 95% CI = -0.20-0.05) and </w:t>
      </w:r>
      <w:r>
        <w:rPr>
          <w:szCs w:val="24"/>
        </w:rPr>
        <w:lastRenderedPageBreak/>
        <w:t>this slope did not differ from zero (p=0.23). We then predicted the marginal means of oyster spat from a single ¼-m</w:t>
      </w:r>
      <w:r w:rsidRPr="00201C5D">
        <w:rPr>
          <w:szCs w:val="24"/>
          <w:vertAlign w:val="superscript"/>
        </w:rPr>
        <w:t>2</w:t>
      </w:r>
      <w:r>
        <w:rPr>
          <w:szCs w:val="24"/>
        </w:rPr>
        <w:t xml:space="preserve"> quadrat in Period 15 for comparison purposes between each bay.  Predicted live oyster spat for Apalachicola was </w:t>
      </w:r>
      <w:r w:rsidR="0085632F">
        <w:rPr>
          <w:szCs w:val="24"/>
        </w:rPr>
        <w:t>3.76 kg cultch</w:t>
      </w:r>
      <w:r>
        <w:rPr>
          <w:szCs w:val="24"/>
        </w:rPr>
        <w:t xml:space="preserve"> per quadrat (95% CI </w:t>
      </w:r>
      <w:r w:rsidR="0085632F">
        <w:rPr>
          <w:szCs w:val="24"/>
        </w:rPr>
        <w:t>2.54</w:t>
      </w:r>
      <w:r>
        <w:rPr>
          <w:szCs w:val="24"/>
        </w:rPr>
        <w:t>-</w:t>
      </w:r>
      <w:r w:rsidR="0085632F">
        <w:rPr>
          <w:szCs w:val="24"/>
        </w:rPr>
        <w:t>5.56</w:t>
      </w:r>
      <w:r>
        <w:rPr>
          <w:szCs w:val="24"/>
        </w:rPr>
        <w:t xml:space="preserve">), Pensacola was </w:t>
      </w:r>
      <w:r w:rsidR="0085632F">
        <w:rPr>
          <w:szCs w:val="24"/>
        </w:rPr>
        <w:t>1</w:t>
      </w:r>
      <w:r>
        <w:rPr>
          <w:szCs w:val="24"/>
        </w:rPr>
        <w:t>.7</w:t>
      </w:r>
      <w:r w:rsidR="0085632F">
        <w:rPr>
          <w:szCs w:val="24"/>
        </w:rPr>
        <w:t>1</w:t>
      </w:r>
      <w:r>
        <w:rPr>
          <w:szCs w:val="24"/>
        </w:rPr>
        <w:t xml:space="preserve"> </w:t>
      </w:r>
      <w:r w:rsidR="0085632F">
        <w:rPr>
          <w:szCs w:val="24"/>
        </w:rPr>
        <w:t>kg cultch</w:t>
      </w:r>
      <w:r>
        <w:rPr>
          <w:szCs w:val="24"/>
        </w:rPr>
        <w:t xml:space="preserve"> per quadrat (95% CI 0.</w:t>
      </w:r>
      <w:r w:rsidR="0085632F">
        <w:rPr>
          <w:szCs w:val="24"/>
        </w:rPr>
        <w:t>99</w:t>
      </w:r>
      <w:r>
        <w:rPr>
          <w:szCs w:val="24"/>
        </w:rPr>
        <w:t>-</w:t>
      </w:r>
      <w:r w:rsidR="0085632F">
        <w:rPr>
          <w:szCs w:val="24"/>
        </w:rPr>
        <w:t>2</w:t>
      </w:r>
      <w:r>
        <w:rPr>
          <w:szCs w:val="24"/>
        </w:rPr>
        <w:t>.</w:t>
      </w:r>
      <w:r w:rsidR="0085632F">
        <w:rPr>
          <w:szCs w:val="24"/>
        </w:rPr>
        <w:t>9</w:t>
      </w:r>
      <w:r>
        <w:rPr>
          <w:szCs w:val="24"/>
        </w:rPr>
        <w:t xml:space="preserve">4), and St. Andrew Bay predicted </w:t>
      </w:r>
      <w:r w:rsidR="0085632F">
        <w:rPr>
          <w:szCs w:val="24"/>
        </w:rPr>
        <w:t>cultch per quadrat was</w:t>
      </w:r>
      <w:r>
        <w:rPr>
          <w:szCs w:val="24"/>
        </w:rPr>
        <w:t xml:space="preserve"> </w:t>
      </w:r>
      <w:r w:rsidR="0085632F">
        <w:rPr>
          <w:szCs w:val="24"/>
        </w:rPr>
        <w:t>1.34 kg</w:t>
      </w:r>
      <w:r>
        <w:rPr>
          <w:szCs w:val="24"/>
        </w:rPr>
        <w:t xml:space="preserve"> (95% CI </w:t>
      </w:r>
      <w:r w:rsidR="0085632F">
        <w:rPr>
          <w:szCs w:val="24"/>
        </w:rPr>
        <w:t>0.46</w:t>
      </w:r>
      <w:r>
        <w:rPr>
          <w:szCs w:val="24"/>
        </w:rPr>
        <w:t>-37</w:t>
      </w:r>
      <w:r w:rsidR="0085632F">
        <w:rPr>
          <w:szCs w:val="24"/>
        </w:rPr>
        <w:t>-3.85</w:t>
      </w:r>
      <w:r>
        <w:rPr>
          <w:szCs w:val="24"/>
        </w:rPr>
        <w:t>).</w:t>
      </w:r>
    </w:p>
    <w:p w14:paraId="501CB615" w14:textId="7799F0B0" w:rsidR="00085A21" w:rsidRDefault="00085A21" w:rsidP="000F6503">
      <w:pPr>
        <w:pStyle w:val="Normalnoindent"/>
        <w:suppressAutoHyphens/>
        <w:ind w:firstLine="720"/>
        <w:rPr>
          <w:szCs w:val="24"/>
        </w:rPr>
      </w:pPr>
      <w:r>
        <w:rPr>
          <w:szCs w:val="24"/>
        </w:rPr>
        <w:t>The same general GLM models fit</w:t>
      </w:r>
      <w:ins w:id="120" w:author="Allen,Micheal S" w:date="2022-10-13T11:22:00Z">
        <w:r w:rsidR="00427C2E">
          <w:rPr>
            <w:szCs w:val="24"/>
          </w:rPr>
          <w:t>ted</w:t>
        </w:r>
      </w:ins>
      <w:r>
        <w:rPr>
          <w:szCs w:val="24"/>
        </w:rPr>
        <w:t xml:space="preserve"> to the counts of live oyster spat with Apalachicola Bay (Question2) </w:t>
      </w:r>
      <w:commentRangeStart w:id="121"/>
      <w:commentRangeStart w:id="122"/>
      <w:r>
        <w:rPr>
          <w:szCs w:val="24"/>
        </w:rPr>
        <w:t xml:space="preserve">were then fit to the four projects for Apalachicola Bay. The top 3 models (delta AICC&lt; 3) were the </w:t>
      </w:r>
      <w:proofErr w:type="spellStart"/>
      <w:r w:rsidRPr="00B05AAF">
        <w:rPr>
          <w:szCs w:val="24"/>
        </w:rPr>
        <w:t>Roundwt</w:t>
      </w:r>
      <w:proofErr w:type="spellEnd"/>
      <w:r w:rsidRPr="00B05AAF">
        <w:rPr>
          <w:szCs w:val="24"/>
        </w:rPr>
        <w:t xml:space="preserve"> ~ Period + Bay + (Period | Site) + </w:t>
      </w:r>
      <w:proofErr w:type="spellStart"/>
      <w:r w:rsidRPr="00B05AAF">
        <w:rPr>
          <w:szCs w:val="24"/>
        </w:rPr>
        <w:t>Period:Bay</w:t>
      </w:r>
      <w:proofErr w:type="spellEnd"/>
      <w:r w:rsidRPr="00B05AAF">
        <w:rPr>
          <w:szCs w:val="24"/>
        </w:rPr>
        <w:t xml:space="preserve"> + offset(log(</w:t>
      </w:r>
      <w:proofErr w:type="spellStart"/>
      <w:r w:rsidRPr="00B05AAF">
        <w:rPr>
          <w:szCs w:val="24"/>
        </w:rPr>
        <w:t>Num_quads</w:t>
      </w:r>
      <w:proofErr w:type="spellEnd"/>
      <w:r w:rsidRPr="00B05AAF">
        <w:rPr>
          <w:szCs w:val="24"/>
        </w:rPr>
        <w:t>))</w:t>
      </w:r>
      <w:r>
        <w:rPr>
          <w:szCs w:val="24"/>
        </w:rPr>
        <w:t xml:space="preserve"> followed by the </w:t>
      </w:r>
      <w:proofErr w:type="spellStart"/>
      <w:r w:rsidRPr="00085A21">
        <w:rPr>
          <w:szCs w:val="24"/>
        </w:rPr>
        <w:t>Round_wt</w:t>
      </w:r>
      <w:proofErr w:type="spellEnd"/>
      <w:r w:rsidRPr="00085A21">
        <w:rPr>
          <w:szCs w:val="24"/>
        </w:rPr>
        <w:t xml:space="preserve"> ~ Period + Project + (Period | Site) + </w:t>
      </w:r>
      <w:proofErr w:type="spellStart"/>
      <w:r w:rsidRPr="00085A21">
        <w:rPr>
          <w:szCs w:val="24"/>
        </w:rPr>
        <w:t>Period:Project</w:t>
      </w:r>
      <w:proofErr w:type="spellEnd"/>
      <w:r w:rsidRPr="00085A21">
        <w:rPr>
          <w:szCs w:val="24"/>
        </w:rPr>
        <w:t xml:space="preserve"> + offset(log(</w:t>
      </w:r>
      <w:proofErr w:type="spellStart"/>
      <w:r w:rsidRPr="00085A21">
        <w:rPr>
          <w:szCs w:val="24"/>
        </w:rPr>
        <w:t>Num_quads</w:t>
      </w:r>
      <w:proofErr w:type="spellEnd"/>
      <w:r w:rsidRPr="00085A21">
        <w:rPr>
          <w:szCs w:val="24"/>
        </w:rPr>
        <w:t>))</w:t>
      </w:r>
      <w:r>
        <w:rPr>
          <w:szCs w:val="24"/>
        </w:rPr>
        <w:t xml:space="preserve"> and </w:t>
      </w:r>
      <w:proofErr w:type="spellStart"/>
      <w:r w:rsidRPr="00085A21">
        <w:rPr>
          <w:szCs w:val="24"/>
        </w:rPr>
        <w:t>Round_wt</w:t>
      </w:r>
      <w:proofErr w:type="spellEnd"/>
      <w:r w:rsidRPr="00085A21">
        <w:rPr>
          <w:szCs w:val="24"/>
        </w:rPr>
        <w:t xml:space="preserve"> ~ (1 | SP) + Period + Project + (0 + Period | SP) + </w:t>
      </w:r>
      <w:proofErr w:type="spellStart"/>
      <w:r w:rsidRPr="00085A21">
        <w:rPr>
          <w:szCs w:val="24"/>
        </w:rPr>
        <w:t>Period:Project</w:t>
      </w:r>
      <w:proofErr w:type="spellEnd"/>
      <w:r w:rsidRPr="00085A21">
        <w:rPr>
          <w:szCs w:val="24"/>
        </w:rPr>
        <w:t xml:space="preserve"> + offset(log(</w:t>
      </w:r>
      <w:proofErr w:type="spellStart"/>
      <w:r w:rsidRPr="00085A21">
        <w:rPr>
          <w:szCs w:val="24"/>
        </w:rPr>
        <w:t>Num_quads</w:t>
      </w:r>
      <w:proofErr w:type="spellEnd"/>
      <w:r w:rsidRPr="00085A21">
        <w:rPr>
          <w:szCs w:val="24"/>
        </w:rPr>
        <w:t>))</w:t>
      </w:r>
      <w:r>
        <w:rPr>
          <w:szCs w:val="24"/>
        </w:rPr>
        <w:t xml:space="preserve"> models. </w:t>
      </w:r>
      <w:proofErr w:type="spellStart"/>
      <w:r>
        <w:rPr>
          <w:szCs w:val="24"/>
        </w:rPr>
        <w:t>AICc</w:t>
      </w:r>
      <w:proofErr w:type="spellEnd"/>
      <w:r>
        <w:rPr>
          <w:szCs w:val="24"/>
        </w:rPr>
        <w:t xml:space="preserve"> weights were 0.45, 0.24, and 0.23 respectively.  </w:t>
      </w:r>
      <w:commentRangeEnd w:id="121"/>
      <w:r w:rsidR="00427C2E">
        <w:rPr>
          <w:rStyle w:val="CommentReference"/>
        </w:rPr>
        <w:commentReference w:id="121"/>
      </w:r>
      <w:commentRangeEnd w:id="122"/>
      <w:r w:rsidR="00427C2E">
        <w:rPr>
          <w:rStyle w:val="CommentReference"/>
        </w:rPr>
        <w:commentReference w:id="122"/>
      </w:r>
    </w:p>
    <w:p w14:paraId="7788F8B9" w14:textId="5092D87F" w:rsidR="00085A21" w:rsidRDefault="00085A21" w:rsidP="00085A21">
      <w:pPr>
        <w:rPr>
          <w:szCs w:val="24"/>
        </w:rPr>
      </w:pPr>
      <w:r w:rsidRPr="00C90CD3">
        <w:rPr>
          <w:szCs w:val="24"/>
        </w:rPr>
        <w:t xml:space="preserve">The significant </w:t>
      </w:r>
      <w:r w:rsidRPr="0073756E">
        <w:rPr>
          <w:szCs w:val="24"/>
        </w:rPr>
        <w:t>interaction term suggests that each project's temporal patterns in oyster cultch biomass are unique. The</w:t>
      </w:r>
      <w:r>
        <w:rPr>
          <w:szCs w:val="24"/>
        </w:rPr>
        <w:t xml:space="preserve"> FWC-2021</w:t>
      </w:r>
      <w:r w:rsidRPr="001E673E">
        <w:rPr>
          <w:szCs w:val="24"/>
        </w:rPr>
        <w:t xml:space="preserve"> </w:t>
      </w:r>
      <w:r>
        <w:rPr>
          <w:szCs w:val="24"/>
        </w:rPr>
        <w:t>project cultch biomass</w:t>
      </w:r>
      <w:r w:rsidRPr="001E673E">
        <w:rPr>
          <w:szCs w:val="24"/>
        </w:rPr>
        <w:t xml:space="preserve"> per quadrat </w:t>
      </w:r>
      <w:r>
        <w:rPr>
          <w:szCs w:val="24"/>
        </w:rPr>
        <w:t>had a positive slope over time</w:t>
      </w:r>
      <w:r w:rsidRPr="001E673E">
        <w:rPr>
          <w:szCs w:val="24"/>
        </w:rPr>
        <w:t xml:space="preserve"> (</w:t>
      </w:r>
      <w:r>
        <w:rPr>
          <w:szCs w:val="24"/>
        </w:rPr>
        <w:t>beta of the slope = 0.09, SE = 0.11, 95% CI = -0.14-0.31) and this trend was not significantly different from zero (</w:t>
      </w:r>
      <w:r w:rsidRPr="001E673E">
        <w:rPr>
          <w:szCs w:val="24"/>
        </w:rPr>
        <w:t>p </w:t>
      </w:r>
      <w:r>
        <w:rPr>
          <w:szCs w:val="24"/>
        </w:rPr>
        <w:t>=</w:t>
      </w:r>
      <w:r w:rsidRPr="001E673E">
        <w:rPr>
          <w:szCs w:val="24"/>
        </w:rPr>
        <w:t> 0.</w:t>
      </w:r>
      <w:r>
        <w:rPr>
          <w:szCs w:val="24"/>
        </w:rPr>
        <w:t>44</w:t>
      </w:r>
      <w:r w:rsidRPr="001E673E">
        <w:rPr>
          <w:szCs w:val="24"/>
        </w:rPr>
        <w:t xml:space="preserve">). </w:t>
      </w:r>
      <w:r>
        <w:rPr>
          <w:szCs w:val="24"/>
        </w:rPr>
        <w:t>The GEBF-5007 project beta values for the slope of oyster spat counts over time were positive (beta = 0.05, SE = 0.02, 95% CI = 0.01-0.09) and this slope did differ from zero (p=0.02). For the NFWF-1 project</w:t>
      </w:r>
      <w:r w:rsidRPr="001E673E">
        <w:rPr>
          <w:szCs w:val="24"/>
        </w:rPr>
        <w:t>,</w:t>
      </w:r>
      <w:r>
        <w:rPr>
          <w:szCs w:val="24"/>
        </w:rPr>
        <w:t xml:space="preserve"> the slope was negative (beta = -0.14, SE = 0.02, 95% CI = -0.19- -0.09) and this slope did differ from zero (p&lt;0.0001). </w:t>
      </w:r>
      <w:r w:rsidR="00A973C0">
        <w:rPr>
          <w:szCs w:val="24"/>
        </w:rPr>
        <w:t>Finally,</w:t>
      </w:r>
      <w:r>
        <w:rPr>
          <w:szCs w:val="24"/>
        </w:rPr>
        <w:t xml:space="preserve"> </w:t>
      </w:r>
      <w:r w:rsidR="00A973C0">
        <w:rPr>
          <w:szCs w:val="24"/>
        </w:rPr>
        <w:t xml:space="preserve">for </w:t>
      </w:r>
      <w:r>
        <w:rPr>
          <w:szCs w:val="24"/>
        </w:rPr>
        <w:t>the NRDA-4044 project the slope was negative (beta = -0.05, SE = 0.01, 95% CI = -0.07- -0.02) and this slope did differ from zero (p=0.0002).</w:t>
      </w:r>
      <w:ins w:id="123" w:author="Allen,Micheal S" w:date="2022-10-13T11:23:00Z">
        <w:r w:rsidR="00427C2E">
          <w:rPr>
            <w:szCs w:val="24"/>
          </w:rPr>
          <w:t xml:space="preserve">  </w:t>
        </w:r>
        <w:commentRangeStart w:id="124"/>
        <w:r w:rsidR="00427C2E">
          <w:rPr>
            <w:szCs w:val="24"/>
          </w:rPr>
          <w:t xml:space="preserve">Thus, we found evidence that </w:t>
        </w:r>
      </w:ins>
      <w:ins w:id="125" w:author="Allen,Micheal S" w:date="2022-10-13T11:24:00Z">
        <w:r w:rsidR="00427C2E">
          <w:rPr>
            <w:szCs w:val="24"/>
          </w:rPr>
          <w:t xml:space="preserve">cultch biomass </w:t>
        </w:r>
        <w:r w:rsidR="00427C2E">
          <w:rPr>
            <w:szCs w:val="24"/>
          </w:rPr>
          <w:lastRenderedPageBreak/>
          <w:t>was positive through time for only one of the four restoration projects, and two of those projects showed declines in cultch biomass through time.</w:t>
        </w:r>
      </w:ins>
      <w:commentRangeEnd w:id="124"/>
      <w:ins w:id="126" w:author="Allen,Micheal S" w:date="2022-10-13T11:25:00Z">
        <w:r w:rsidR="00427C2E">
          <w:rPr>
            <w:rStyle w:val="CommentReference"/>
          </w:rPr>
          <w:commentReference w:id="124"/>
        </w:r>
      </w:ins>
    </w:p>
    <w:p w14:paraId="3E798191" w14:textId="549D8C4B" w:rsidR="00F34732" w:rsidRPr="00F34732" w:rsidRDefault="00085A21" w:rsidP="00085A21">
      <w:r>
        <w:rPr>
          <w:szCs w:val="24"/>
        </w:rPr>
        <w:t>We then predicted the marginal means of oyster cultch biomass from a single ¼-m</w:t>
      </w:r>
      <w:r w:rsidRPr="00201C5D">
        <w:rPr>
          <w:szCs w:val="24"/>
          <w:vertAlign w:val="superscript"/>
        </w:rPr>
        <w:t>2</w:t>
      </w:r>
      <w:r>
        <w:rPr>
          <w:szCs w:val="24"/>
        </w:rPr>
        <w:t xml:space="preserve"> quadrat in the last period of sampling for each project for comparison purposes between projects. Predicted oyster cultch biomass for the NFWF-2021 project was 8.58 kg per ¼-m</w:t>
      </w:r>
      <w:r w:rsidRPr="00201C5D">
        <w:rPr>
          <w:szCs w:val="24"/>
          <w:vertAlign w:val="superscript"/>
        </w:rPr>
        <w:t>2</w:t>
      </w:r>
      <w:r>
        <w:rPr>
          <w:szCs w:val="24"/>
        </w:rPr>
        <w:t xml:space="preserve"> quadrat (Period 15, 95% CI 4.03-18.30); GEBF-5077 was 4.29 kg per ¼-m</w:t>
      </w:r>
      <w:r w:rsidRPr="00201C5D">
        <w:rPr>
          <w:szCs w:val="24"/>
          <w:vertAlign w:val="superscript"/>
        </w:rPr>
        <w:t>2</w:t>
      </w:r>
      <w:r>
        <w:rPr>
          <w:szCs w:val="24"/>
        </w:rPr>
        <w:t xml:space="preserve"> quadrat (Period 12, 95% CI 2.94-6.27); the NFWF-1 was 0.97 kg per ¼-m</w:t>
      </w:r>
      <w:r w:rsidRPr="00201C5D">
        <w:rPr>
          <w:szCs w:val="24"/>
          <w:vertAlign w:val="superscript"/>
        </w:rPr>
        <w:t>2</w:t>
      </w:r>
      <w:r>
        <w:rPr>
          <w:szCs w:val="24"/>
        </w:rPr>
        <w:t xml:space="preserve"> quadrat (Period 9, 95% CI .47-2.02); and NRDA 4044 predicted cultch biomass was 1.45 kg per ¼-m</w:t>
      </w:r>
      <w:r w:rsidRPr="00201C5D">
        <w:rPr>
          <w:szCs w:val="24"/>
          <w:vertAlign w:val="superscript"/>
        </w:rPr>
        <w:t>2</w:t>
      </w:r>
      <w:r>
        <w:rPr>
          <w:szCs w:val="24"/>
        </w:rPr>
        <w:t xml:space="preserve"> quadrat (Period 13, 95% CI 1.01-2.</w:t>
      </w:r>
      <w:commentRangeStart w:id="127"/>
      <w:r>
        <w:rPr>
          <w:szCs w:val="24"/>
        </w:rPr>
        <w:t>09</w:t>
      </w:r>
      <w:commentRangeEnd w:id="127"/>
      <w:r w:rsidR="00427C2E">
        <w:rPr>
          <w:rStyle w:val="CommentReference"/>
        </w:rPr>
        <w:commentReference w:id="127"/>
      </w:r>
      <w:r>
        <w:rPr>
          <w:szCs w:val="24"/>
        </w:rPr>
        <w:t>).</w:t>
      </w:r>
    </w:p>
    <w:p w14:paraId="71456634" w14:textId="188587BC" w:rsidR="00912438" w:rsidRPr="001E673E" w:rsidRDefault="00422141" w:rsidP="00AC3532">
      <w:pPr>
        <w:pStyle w:val="Heading1"/>
        <w:suppressAutoHyphens/>
        <w:rPr>
          <w:szCs w:val="24"/>
        </w:rPr>
      </w:pPr>
      <w:bookmarkStart w:id="128" w:name="_Toc108786544"/>
      <w:bookmarkStart w:id="129" w:name="_Toc109217046"/>
      <w:bookmarkStart w:id="130" w:name="_Toc110654782"/>
      <w:r w:rsidRPr="001E673E">
        <w:rPr>
          <w:szCs w:val="24"/>
        </w:rPr>
        <w:t>Discussion</w:t>
      </w:r>
      <w:bookmarkEnd w:id="128"/>
      <w:bookmarkEnd w:id="129"/>
      <w:bookmarkEnd w:id="130"/>
    </w:p>
    <w:p w14:paraId="269055F1" w14:textId="6CEC6529" w:rsidR="00A62CF3" w:rsidRDefault="00A62CF3" w:rsidP="00A62CF3">
      <w:pPr>
        <w:pStyle w:val="Normalnoindent"/>
        <w:suppressAutoHyphens/>
        <w:rPr>
          <w:szCs w:val="24"/>
        </w:rPr>
      </w:pPr>
      <w:del w:id="131" w:author="Allen,Micheal S" w:date="2022-10-13T11:26:00Z">
        <w:r w:rsidDel="00427C2E">
          <w:rPr>
            <w:szCs w:val="24"/>
          </w:rPr>
          <w:delText xml:space="preserve">The </w:delText>
        </w:r>
      </w:del>
      <w:ins w:id="132" w:author="Allen,Micheal S" w:date="2022-10-13T11:26:00Z">
        <w:r w:rsidR="00427C2E">
          <w:rPr>
            <w:szCs w:val="24"/>
          </w:rPr>
          <w:t xml:space="preserve">Our </w:t>
        </w:r>
      </w:ins>
      <w:r>
        <w:rPr>
          <w:szCs w:val="24"/>
        </w:rPr>
        <w:t>results suggest three key points</w:t>
      </w:r>
    </w:p>
    <w:p w14:paraId="743D7B86" w14:textId="479C6E33"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del w:id="133" w:author="Allen,Micheal S" w:date="2022-10-13T11:27:00Z">
        <w:r w:rsidR="00A91C23" w:rsidDel="00427C2E">
          <w:rPr>
            <w:szCs w:val="24"/>
          </w:rPr>
          <w:delText xml:space="preserve">as </w:delText>
        </w:r>
        <w:r w:rsidR="00AC1355" w:rsidDel="00427C2E">
          <w:rPr>
            <w:szCs w:val="24"/>
          </w:rPr>
          <w:delText>designed</w:delText>
        </w:r>
        <w:r w:rsidR="00A91C23" w:rsidDel="00427C2E">
          <w:rPr>
            <w:szCs w:val="24"/>
          </w:rPr>
          <w:delText xml:space="preserve"> </w:delText>
        </w:r>
      </w:del>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w:t>
      </w:r>
      <w:ins w:id="134" w:author="Allen,Micheal S" w:date="2022-10-13T11:27:00Z">
        <w:r w:rsidR="00427C2E">
          <w:rPr>
            <w:szCs w:val="24"/>
          </w:rPr>
          <w:t xml:space="preserve"> and/or implementation</w:t>
        </w:r>
      </w:ins>
      <w:r w:rsidR="004566B4" w:rsidRPr="001E673E">
        <w:rPr>
          <w:szCs w:val="24"/>
        </w:rPr>
        <w:t xml:space="preserve">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w:t>
      </w:r>
      <w:r w:rsidR="000C656F">
        <w:rPr>
          <w:szCs w:val="24"/>
        </w:rPr>
        <w:t>,</w:t>
      </w:r>
      <w:r w:rsidR="004566B4" w:rsidRPr="001E673E">
        <w:rPr>
          <w:szCs w:val="24"/>
        </w:rPr>
        <w:t xml:space="preserve"> or </w:t>
      </w:r>
      <w:del w:id="135" w:author="Allen,Micheal S" w:date="2022-10-13T11:27:00Z">
        <w:r w:rsidR="004566B4" w:rsidRPr="001E673E" w:rsidDel="00427C2E">
          <w:rPr>
            <w:szCs w:val="24"/>
          </w:rPr>
          <w:delText>both.</w:delText>
        </w:r>
      </w:del>
      <w:ins w:id="136" w:author="Allen,Micheal S" w:date="2022-10-13T11:27:00Z">
        <w:r w:rsidR="00427C2E">
          <w:rPr>
            <w:szCs w:val="24"/>
          </w:rPr>
          <w:t>some combination of these effects.</w:t>
        </w:r>
      </w:ins>
    </w:p>
    <w:p w14:paraId="75B8BD5C" w14:textId="40FD3128"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population response</w:t>
      </w:r>
      <w:ins w:id="137" w:author="Allen,Micheal S" w:date="2022-10-13T11:27:00Z">
        <w:r w:rsidR="00427C2E">
          <w:rPr>
            <w:szCs w:val="24"/>
          </w:rPr>
          <w:t>s</w:t>
        </w:r>
      </w:ins>
      <w:r w:rsidR="004566B4" w:rsidRPr="00AC3532">
        <w:rPr>
          <w:szCs w:val="24"/>
        </w:rPr>
        <w:t xml:space="preserv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lastRenderedPageBreak/>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ins w:id="138" w:author="Allen,Micheal S" w:date="2022-10-13T11:28:00Z">
        <w:r w:rsidR="007C78CB">
          <w:rPr>
            <w:szCs w:val="24"/>
          </w:rPr>
          <w:t xml:space="preserve">   Thus, we were unable to identify freshwater discharge or harvest as factors that </w:t>
        </w:r>
      </w:ins>
      <w:ins w:id="139" w:author="Allen,Micheal S" w:date="2022-10-13T11:29:00Z">
        <w:r w:rsidR="007C78CB">
          <w:rPr>
            <w:szCs w:val="24"/>
          </w:rPr>
          <w:t xml:space="preserve">potentially </w:t>
        </w:r>
      </w:ins>
      <w:ins w:id="140" w:author="Allen,Micheal S" w:date="2022-10-13T11:28:00Z">
        <w:r w:rsidR="007C78CB">
          <w:rPr>
            <w:szCs w:val="24"/>
          </w:rPr>
          <w:t>influenced the lack of oyster responses to restoration.</w:t>
        </w:r>
      </w:ins>
    </w:p>
    <w:p w14:paraId="4B8D1EC6" w14:textId="4EBED1D3"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w:t>
      </w:r>
      <w:r w:rsidR="000C656F">
        <w:rPr>
          <w:szCs w:val="24"/>
        </w:rPr>
        <w:t xml:space="preserve"> </w:t>
      </w:r>
      <w:r>
        <w:rPr>
          <w:szCs w:val="24"/>
        </w:rPr>
        <w:t>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 xml:space="preserve">spat may exist for only one or two </w:t>
      </w:r>
      <w:r w:rsidR="00AC1355" w:rsidRPr="000C656F">
        <w:rPr>
          <w:szCs w:val="24"/>
        </w:rPr>
        <w:t>periods</w:t>
      </w:r>
      <w:r w:rsidRPr="000C656F">
        <w:rPr>
          <w:szCs w:val="24"/>
        </w:rPr>
        <w:t xml:space="preserve"> before </w:t>
      </w:r>
      <w:r w:rsidR="003A19D7" w:rsidRPr="000C656F">
        <w:rPr>
          <w:szCs w:val="24"/>
        </w:rPr>
        <w:t>collapsing</w:t>
      </w:r>
      <w:r w:rsidR="000C656F" w:rsidRPr="000C656F">
        <w:rPr>
          <w:szCs w:val="24"/>
        </w:rPr>
        <w:t xml:space="preserve"> as demonstrated for projects NFWF-1 and NFWF-2021</w:t>
      </w:r>
      <w:r w:rsidR="00AC1355" w:rsidRPr="000C656F">
        <w:rPr>
          <w:szCs w:val="24"/>
        </w:rPr>
        <w:t xml:space="preserve">. </w:t>
      </w:r>
      <w:commentRangeStart w:id="141"/>
      <w:r w:rsidR="003A19D7" w:rsidRPr="000C656F">
        <w:rPr>
          <w:szCs w:val="24"/>
        </w:rPr>
        <w:t>Interestingly, t</w:t>
      </w:r>
      <w:r w:rsidR="00AC1355" w:rsidRPr="000C656F">
        <w:rPr>
          <w:szCs w:val="24"/>
        </w:rPr>
        <w:t xml:space="preserve">he loss of </w:t>
      </w:r>
      <w:r w:rsidR="003A19D7" w:rsidRPr="000C656F">
        <w:rPr>
          <w:szCs w:val="24"/>
        </w:rPr>
        <w:t xml:space="preserve">oyster </w:t>
      </w:r>
      <w:r w:rsidR="00AC1355" w:rsidRPr="000C656F">
        <w:rPr>
          <w:szCs w:val="24"/>
        </w:rPr>
        <w:t xml:space="preserve">spat is </w:t>
      </w:r>
      <w:r w:rsidRPr="000C656F">
        <w:rPr>
          <w:szCs w:val="24"/>
        </w:rPr>
        <w:t xml:space="preserve">much faster than the loss of cultch biomass on the same reefs. </w:t>
      </w:r>
      <w:commentRangeEnd w:id="141"/>
      <w:r w:rsidR="007C78CB">
        <w:rPr>
          <w:rStyle w:val="CommentReference"/>
        </w:rPr>
        <w:commentReference w:id="141"/>
      </w:r>
      <w:r w:rsidRPr="000C656F">
        <w:rPr>
          <w:szCs w:val="24"/>
        </w:rPr>
        <w:t xml:space="preserve">This </w:t>
      </w:r>
      <w:r w:rsidR="00AC1355" w:rsidRPr="000C656F">
        <w:rPr>
          <w:szCs w:val="24"/>
        </w:rPr>
        <w:t>rapid</w:t>
      </w:r>
      <w:r w:rsidR="003A19D7" w:rsidRPr="000C656F">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(Petes et al. 2012) and abiotic stress (high temperatures, low dissolved oxygen) are likely lower</w:t>
      </w:r>
      <w:r w:rsidR="003A19D7">
        <w:rPr>
          <w:szCs w:val="24"/>
        </w:rPr>
        <w:t xml:space="preserve"> than in summer</w:t>
      </w:r>
      <w:r w:rsidR="00A973C0">
        <w:rPr>
          <w:szCs w:val="24"/>
        </w:rPr>
        <w:t>,</w:t>
      </w:r>
      <w:r w:rsidR="000C656F">
        <w:rPr>
          <w:szCs w:val="24"/>
        </w:rPr>
        <w:t xml:space="preserve"> thus</w:t>
      </w:r>
      <w:r w:rsidR="00A973C0">
        <w:rPr>
          <w:szCs w:val="24"/>
        </w:rPr>
        <w:t xml:space="preserve"> spat survival</w:t>
      </w:r>
      <w:r w:rsidR="000C656F">
        <w:rPr>
          <w:szCs w:val="24"/>
        </w:rPr>
        <w:t xml:space="preserve"> potentially higher in winter</w:t>
      </w:r>
      <w:r>
        <w:rPr>
          <w:szCs w:val="24"/>
        </w:rPr>
        <w:t>.</w:t>
      </w:r>
      <w:r w:rsidRPr="001E673E">
        <w:rPr>
          <w:szCs w:val="24"/>
        </w:rPr>
        <w:t xml:space="preserve"> The relationships between</w:t>
      </w:r>
      <w:r>
        <w:rPr>
          <w:szCs w:val="24"/>
        </w:rPr>
        <w:t xml:space="preserve"> </w:t>
      </w:r>
      <w:r w:rsidR="000C656F">
        <w:rPr>
          <w:szCs w:val="24"/>
        </w:rPr>
        <w:t xml:space="preserve">counts of </w:t>
      </w:r>
      <w:r>
        <w:rPr>
          <w:szCs w:val="24"/>
        </w:rPr>
        <w:t>spat and</w:t>
      </w:r>
      <w:r w:rsidRPr="001E673E">
        <w:rPr>
          <w:szCs w:val="24"/>
        </w:rPr>
        <w:t xml:space="preserve"> the biomass of cultch that persists on reefs</w:t>
      </w:r>
      <w:r w:rsidR="000C656F">
        <w:rPr>
          <w:szCs w:val="24"/>
        </w:rPr>
        <w:t>,</w:t>
      </w:r>
      <w:r w:rsidRPr="001E673E">
        <w:rPr>
          <w:szCs w:val="24"/>
        </w:rPr>
        <w:t xml:space="preserve"> and how this relates to the biomass of cultch when oyster populations were higher and supported a commercial fishery are unknown.</w:t>
      </w:r>
      <w:r>
        <w:rPr>
          <w:szCs w:val="24"/>
        </w:rPr>
        <w:t xml:space="preserve"> </w:t>
      </w:r>
    </w:p>
    <w:p w14:paraId="2AA9D9BA" w14:textId="3A54F48A" w:rsidR="00630542" w:rsidRPr="001E673E" w:rsidRDefault="00A973C0" w:rsidP="00AC1355">
      <w:r>
        <w:t>A final hypothesis b</w:t>
      </w:r>
      <w:r w:rsidR="005770CE" w:rsidRPr="001E673E">
        <w:t xml:space="preserve">ased on these empirical </w:t>
      </w:r>
      <w:r w:rsidR="003A19D7">
        <w:t>and</w:t>
      </w:r>
      <w:r w:rsidR="005770CE" w:rsidRPr="001E673E">
        <w:t xml:space="preserve"> previous modeling</w:t>
      </w:r>
      <w:r w:rsidR="003A19D7">
        <w:t xml:space="preserve"> for </w:t>
      </w:r>
      <w:r w:rsidR="00DC5762">
        <w:t>Apalachicola</w:t>
      </w:r>
      <w:r w:rsidR="003A19D7">
        <w:t xml:space="preserve"> Bay oysters</w:t>
      </w:r>
      <w:r w:rsidR="005770CE" w:rsidRPr="001E673E">
        <w:t xml:space="preserve"> (Pine et al. 2015</w:t>
      </w:r>
      <w:r w:rsidR="009B665A">
        <w:t>; Johnson et al. in-review</w:t>
      </w:r>
      <w:r w:rsidR="005770CE" w:rsidRPr="001E673E">
        <w:t xml:space="preserve">) and </w:t>
      </w:r>
      <w:r w:rsidR="009B665A">
        <w:t xml:space="preserve">generalized </w:t>
      </w:r>
      <w:r w:rsidR="005770CE" w:rsidRPr="001E673E">
        <w:t>oyster population</w:t>
      </w:r>
      <w:r w:rsidR="009B665A">
        <w:t xml:space="preserve"> modeling </w:t>
      </w:r>
      <w:r w:rsidR="009B665A">
        <w:lastRenderedPageBreak/>
        <w:t>efforts</w:t>
      </w:r>
      <w:r w:rsidR="005770CE" w:rsidRPr="004C06BA">
        <w:t xml:space="preserve"> (Johnson et al. 2022), </w:t>
      </w:r>
      <w:r w:rsidR="003A19D7">
        <w:t xml:space="preserve">Pensacola, St. Andrew, and </w:t>
      </w:r>
      <w:proofErr w:type="gramStart"/>
      <w:r w:rsidR="003A19D7">
        <w:t>Apalachicola bay</w:t>
      </w:r>
      <w:proofErr w:type="gramEnd"/>
      <w:r w:rsidR="003A19D7">
        <w:t xml:space="preserve">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142" w:name="_Toc109217047"/>
      <w:bookmarkStart w:id="143" w:name="_Toc110654783"/>
      <w:r w:rsidRPr="001E673E">
        <w:rPr>
          <w:szCs w:val="24"/>
        </w:rPr>
        <w:t>Disappointing restoration results</w:t>
      </w:r>
      <w:bookmarkEnd w:id="142"/>
      <w:bookmarkEnd w:id="143"/>
    </w:p>
    <w:p w14:paraId="1A40CE7A" w14:textId="16A422E5"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08966E71" w14:textId="2632FADE" w:rsidR="00DC5762" w:rsidRDefault="00DC5762" w:rsidP="00DC5762">
      <w:pPr>
        <w:suppressAutoHyphens/>
        <w:rPr>
          <w:szCs w:val="24"/>
        </w:rPr>
      </w:pPr>
      <w:commentRangeStart w:id="144"/>
      <w:r w:rsidRPr="00222781">
        <w:rPr>
          <w:szCs w:val="24"/>
        </w:rPr>
        <w:t>In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potential restoration responses do not inform these models immediately after restoration. Potentially these projects also saw large increases in spat and then rapid declines immediately </w:t>
      </w:r>
      <w:r>
        <w:rPr>
          <w:szCs w:val="24"/>
        </w:rPr>
        <w:lastRenderedPageBreak/>
        <w:t>after restoration similar to NFWF-1 and NFWF-2021, but because of the lag between completion of restoration and monitoring this is not known (Figures 4, 8-10). Critically for projects NFWF-1 and NFWF-2021, t</w:t>
      </w:r>
      <w:r w:rsidRPr="00222781">
        <w:rPr>
          <w:szCs w:val="24"/>
        </w:rPr>
        <w:t>hese high initial spat counts did not result in higher counts in</w:t>
      </w:r>
      <w:r>
        <w:rPr>
          <w:szCs w:val="24"/>
        </w:rPr>
        <w:t xml:space="preserve"> seed or</w:t>
      </w:r>
      <w:r w:rsidRPr="00222781">
        <w:rPr>
          <w:szCs w:val="24"/>
        </w:rPr>
        <w:t xml:space="preserve"> legal-size oysters in subsequent periods</w:t>
      </w:r>
      <w:r>
        <w:rPr>
          <w:szCs w:val="24"/>
        </w:rPr>
        <w:t xml:space="preserve"> (Figure 5, 8-10)</w:t>
      </w:r>
      <w:r w:rsidRPr="00222781">
        <w:rPr>
          <w:szCs w:val="24"/>
        </w:rPr>
        <w:t>, nor were these</w:t>
      </w:r>
      <w:r w:rsidRPr="001E673E">
        <w:rPr>
          <w:szCs w:val="24"/>
        </w:rPr>
        <w:t xml:space="preserve"> high spat counts observed again</w:t>
      </w:r>
      <w:r>
        <w:rPr>
          <w:szCs w:val="24"/>
        </w:rPr>
        <w:t xml:space="preserve"> (Figure 5)</w:t>
      </w:r>
      <w:r w:rsidRPr="001E673E">
        <w:rPr>
          <w:szCs w:val="24"/>
        </w:rPr>
        <w:t>.</w:t>
      </w:r>
      <w:r>
        <w:rPr>
          <w:szCs w:val="24"/>
        </w:rPr>
        <w:t xml:space="preserve"> </w:t>
      </w:r>
      <w:r w:rsidRPr="00D26889">
        <w:rPr>
          <w:szCs w:val="24"/>
        </w:rPr>
        <w:t>Though the mean predicted values tended to be lower for shell compared to rock,</w:t>
      </w:r>
      <w:r w:rsidR="000C656F">
        <w:rPr>
          <w:szCs w:val="24"/>
        </w:rPr>
        <w:t xml:space="preserve"> different starting times for projects, limit this conclusion. </w:t>
      </w:r>
      <w:r w:rsidR="00A973C0">
        <w:rPr>
          <w:szCs w:val="24"/>
        </w:rPr>
        <w:t>However,</w:t>
      </w:r>
      <w:r w:rsidR="000C656F">
        <w:rPr>
          <w:szCs w:val="24"/>
        </w:rPr>
        <w:t xml:space="preserve"> confidence intervals in estimated live oyster spat do generally overlap across projects in Apalachicola and patterns of either no response (NRDA-4044 and GEBF-5077), or positive response followed by rapid collapse (NFWF-1 and NFWF-2021) is consistent</w:t>
      </w:r>
      <w:r>
        <w:rPr>
          <w:szCs w:val="24"/>
        </w:rPr>
        <w:t>.</w:t>
      </w:r>
      <w:commentRangeEnd w:id="144"/>
      <w:r w:rsidR="007C78CB">
        <w:rPr>
          <w:rStyle w:val="CommentReference"/>
        </w:rPr>
        <w:commentReference w:id="144"/>
      </w:r>
    </w:p>
    <w:p w14:paraId="6DD99F18" w14:textId="77777777"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055BF4AB" w:rsidR="009165A7" w:rsidRDefault="00E05E89" w:rsidP="009165A7">
      <w:pPr>
        <w:suppressAutoHyphens/>
        <w:rPr>
          <w:szCs w:val="24"/>
        </w:rPr>
      </w:pPr>
      <w:r>
        <w:rPr>
          <w:szCs w:val="24"/>
        </w:rPr>
        <w:t>Plotting mean</w:t>
      </w:r>
      <w:r w:rsidR="009165A7">
        <w:rPr>
          <w:szCs w:val="24"/>
        </w:rPr>
        <w:t xml:space="preserve"> cultch weight (kg, x-axis) and total spat (y-axis) by project (colored dots), over period (individual plots)</w:t>
      </w:r>
      <w:r>
        <w:rPr>
          <w:szCs w:val="24"/>
        </w:rPr>
        <w:t xml:space="preserve"> in Apalachicola Bay</w:t>
      </w:r>
      <w:r w:rsidR="009165A7">
        <w:rPr>
          <w:szCs w:val="24"/>
        </w:rPr>
        <w:t xml:space="preserve"> </w:t>
      </w:r>
      <w:r>
        <w:rPr>
          <w:szCs w:val="24"/>
        </w:rPr>
        <w:t>suggests that as</w:t>
      </w:r>
      <w:r w:rsidR="009165A7">
        <w:rPr>
          <w:szCs w:val="24"/>
        </w:rPr>
        <w:t xml:space="preserve"> total spat in each quadrat increases as cultch weight increases per quadrat, but only for one or two periods</w:t>
      </w:r>
      <w:r>
        <w:rPr>
          <w:szCs w:val="24"/>
        </w:rPr>
        <w:t xml:space="preserve"> (Figures 13 and 14)</w:t>
      </w:r>
      <w:r w:rsidR="009165A7">
        <w:rPr>
          <w:szCs w:val="24"/>
        </w:rPr>
        <w:t xml:space="preserve">. </w:t>
      </w:r>
      <w:r>
        <w:rPr>
          <w:szCs w:val="24"/>
        </w:rPr>
        <w:t xml:space="preserve">Statistical analyses of these patterns suggest that including the number of live </w:t>
      </w:r>
      <w:proofErr w:type="gramStart"/>
      <w:r>
        <w:rPr>
          <w:szCs w:val="24"/>
        </w:rPr>
        <w:t>spat</w:t>
      </w:r>
      <w:proofErr w:type="gramEnd"/>
      <w:r>
        <w:rPr>
          <w:szCs w:val="24"/>
        </w:rPr>
        <w:t xml:space="preserve"> as a </w:t>
      </w:r>
      <w:r>
        <w:rPr>
          <w:szCs w:val="24"/>
        </w:rPr>
        <w:lastRenderedPageBreak/>
        <w:t xml:space="preserve">parameter did not improve on our model assessing patterns in </w:t>
      </w:r>
      <w:r w:rsidR="00A973C0">
        <w:rPr>
          <w:szCs w:val="24"/>
        </w:rPr>
        <w:t>cultch</w:t>
      </w:r>
      <w:r>
        <w:rPr>
          <w:szCs w:val="24"/>
        </w:rPr>
        <w:t xml:space="preserve"> biomass over time (Table 5) but the data show that f</w:t>
      </w:r>
      <w:r w:rsidR="009165A7">
        <w:rPr>
          <w:szCs w:val="24"/>
        </w:rPr>
        <w:t>or two studies the total number of spat per quadrat increases initially post-restoration, but then the number of oyster spat rapidly declines (even for the same biomass of cultch</w:t>
      </w:r>
      <w:r>
        <w:rPr>
          <w:szCs w:val="24"/>
        </w:rPr>
        <w:t>; Figure 14</w:t>
      </w:r>
      <w:r w:rsidR="009165A7">
        <w:rPr>
          <w:szCs w:val="24"/>
        </w:rPr>
        <w:t xml:space="preserve">). Ultimately </w:t>
      </w:r>
      <w:r>
        <w:rPr>
          <w:szCs w:val="24"/>
        </w:rPr>
        <w:t xml:space="preserve">the pattern observed in these data suggests that </w:t>
      </w:r>
      <w:r w:rsidR="009165A7">
        <w:rPr>
          <w:szCs w:val="24"/>
        </w:rPr>
        <w:t>the observed total number of spat and cultch biomass per quadrat collapses and retracts toward the origin</w:t>
      </w:r>
      <w:r>
        <w:rPr>
          <w:szCs w:val="24"/>
        </w:rPr>
        <w:t xml:space="preserve"> over time most dramatically figure projects NFWF-1 and NFWF-2021 (Figure 14)</w:t>
      </w:r>
      <w:r w:rsidR="009165A7">
        <w:rPr>
          <w:szCs w:val="24"/>
        </w:rPr>
        <w:t xml:space="preserve">. </w:t>
      </w:r>
    </w:p>
    <w:p w14:paraId="4BC8BB4E" w14:textId="56B4CB16" w:rsidR="00E05E89" w:rsidRPr="00E05E89" w:rsidRDefault="00E05E89" w:rsidP="00E05E89">
      <w:pPr>
        <w:suppressAutoHyphens/>
        <w:ind w:firstLine="0"/>
        <w:rPr>
          <w:szCs w:val="24"/>
          <w:u w:val="single"/>
        </w:rPr>
      </w:pPr>
      <w:r>
        <w:rPr>
          <w:szCs w:val="24"/>
          <w:u w:val="single"/>
        </w:rPr>
        <w:t>Has restoration worked previously?</w:t>
      </w:r>
    </w:p>
    <w:p w14:paraId="353912B7" w14:textId="66962984" w:rsidR="00317657" w:rsidRDefault="009B51D6" w:rsidP="00230E1D">
      <w:pPr>
        <w:suppressAutoHyphens/>
        <w:rPr>
          <w:rFonts w:cstheme="minorHAnsi"/>
          <w:szCs w:val="24"/>
        </w:rPr>
      </w:pPr>
      <w:r>
        <w:rPr>
          <w:szCs w:val="24"/>
        </w:rPr>
        <w:t>While the current restoration efforts appear to have failed to restore oysters, similar actions</w:t>
      </w:r>
      <w:r w:rsidR="00E05E89">
        <w:rPr>
          <w:szCs w:val="24"/>
        </w:rPr>
        <w:t xml:space="preserve"> are reported to be successful in Florida in the past over relatively short time periods (Berrigan 1988; 1990)</w:t>
      </w:r>
      <w:r>
        <w:rPr>
          <w:szCs w:val="24"/>
        </w:rPr>
        <w:t xml:space="preserve">. </w:t>
      </w:r>
      <w:r w:rsidR="001A0FB8" w:rsidRPr="001E673E">
        <w:rPr>
          <w:szCs w:val="24"/>
        </w:rPr>
        <w:t xml:space="preserve">Restoration efforts in </w:t>
      </w:r>
      <w:r w:rsidR="00E05E89">
        <w:rPr>
          <w:szCs w:val="24"/>
        </w:rPr>
        <w:t>Pensacola, St. Andrew, and Apalachicola bays</w:t>
      </w:r>
      <w:r w:rsidR="001A0FB8" w:rsidRPr="001E673E">
        <w:rPr>
          <w:szCs w:val="24"/>
        </w:rPr>
        <w:t xml:space="preserve">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 xml:space="preserve">has been part of oyster management efforts since at least 1949 (Whitfield and </w:t>
      </w:r>
      <w:proofErr w:type="spellStart"/>
      <w:r w:rsidR="001A0FB8" w:rsidRPr="004C06BA">
        <w:rPr>
          <w:rFonts w:cstheme="minorHAnsi"/>
          <w:szCs w:val="24"/>
        </w:rPr>
        <w:t>Beaumariage</w:t>
      </w:r>
      <w:proofErr w:type="spellEnd"/>
      <w:r w:rsidR="001A0FB8" w:rsidRPr="004C06BA">
        <w:rPr>
          <w:rFonts w:cstheme="minorHAnsi"/>
          <w:szCs w:val="24"/>
        </w:rPr>
        <w:t xml:space="preserv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E05E89">
        <w:rPr>
          <w:rFonts w:cstheme="minorHAnsi"/>
          <w:szCs w:val="24"/>
        </w:rPr>
        <w:t xml:space="preserve"> which may or may not have contributed to rapid oyster fishery recovery as measured by trips and landings during the late 1980's – 2010's for Apalachicola </w:t>
      </w:r>
      <w:r w:rsidR="00A973C0">
        <w:rPr>
          <w:rFonts w:cstheme="minorHAnsi"/>
          <w:szCs w:val="24"/>
        </w:rPr>
        <w:t>whereas</w:t>
      </w:r>
      <w:r w:rsidR="00E05E89">
        <w:rPr>
          <w:rFonts w:cstheme="minorHAnsi"/>
          <w:szCs w:val="24"/>
        </w:rPr>
        <w:t xml:space="preserve"> St. Andrew and Pensacola bay fisheries dependent data suggests only fishery declines to very low trips or landings within </w:t>
      </w:r>
      <w:r w:rsidR="00E05E89">
        <w:rPr>
          <w:rFonts w:cstheme="minorHAnsi"/>
          <w:szCs w:val="24"/>
        </w:rPr>
        <w:lastRenderedPageBreak/>
        <w:t>the first 10 years of available data. Irregular cultching efforts have taken place in St. Andrews and Pensacola Bays since the 1970's, however, these restoration efforts have not been assessed and based on fisheries dependent data the fisheries do not appear to have responded positively to restoration efforts.</w:t>
      </w:r>
    </w:p>
    <w:p w14:paraId="081AEE0B" w14:textId="6FF0A33E" w:rsidR="00E05E89" w:rsidRPr="001E673E" w:rsidRDefault="00E05E89" w:rsidP="00E05E89">
      <w:pPr>
        <w:suppressAutoHyphens/>
        <w:rPr>
          <w:szCs w:val="24"/>
        </w:rPr>
      </w:pPr>
      <w:r>
        <w:rPr>
          <w:rFonts w:cstheme="minorHAnsi"/>
          <w:szCs w:val="24"/>
        </w:rPr>
        <w:t xml:space="preserve">A more recent restoration effort in Apalachicola is documented in </w:t>
      </w:r>
      <w:r w:rsidRPr="00230E1D">
        <w:rPr>
          <w:szCs w:val="24"/>
        </w:rPr>
        <w:t xml:space="preserve">Kimbro et al. (2020) </w:t>
      </w:r>
      <w:r>
        <w:rPr>
          <w:szCs w:val="24"/>
        </w:rPr>
        <w:t xml:space="preserve">who </w:t>
      </w:r>
      <w:r w:rsidRPr="00230E1D">
        <w:rPr>
          <w:szCs w:val="24"/>
        </w:rPr>
        <w:t>conducted similar restoration experiments in Apalachicola Bay</w:t>
      </w:r>
      <w:r>
        <w:rPr>
          <w:szCs w:val="24"/>
        </w:rPr>
        <w:t xml:space="preserve"> to Berrigan (1988)</w:t>
      </w:r>
      <w:r w:rsidRPr="00230E1D">
        <w:rPr>
          <w:szCs w:val="24"/>
        </w:rPr>
        <w:t xml:space="preserve"> using quarried oyster shells on reefs 0.4 ha in size at shelling densities of zero, 153 m</w:t>
      </w:r>
      <w:r w:rsidRPr="00230E1D">
        <w:rPr>
          <w:szCs w:val="24"/>
          <w:vertAlign w:val="superscript"/>
        </w:rPr>
        <w:t>3</w:t>
      </w:r>
      <w:r w:rsidRPr="00230E1D">
        <w:rPr>
          <w:szCs w:val="24"/>
        </w:rPr>
        <w:t>, and 306 m</w:t>
      </w:r>
      <w:r w:rsidRPr="00230E1D">
        <w:rPr>
          <w:szCs w:val="24"/>
          <w:vertAlign w:val="superscript"/>
        </w:rPr>
        <w:t>3</w:t>
      </w:r>
      <w:r w:rsidRPr="00230E1D">
        <w:rPr>
          <w:szCs w:val="24"/>
        </w:rPr>
        <w:t xml:space="preserve">. </w:t>
      </w:r>
      <w:r>
        <w:rPr>
          <w:szCs w:val="24"/>
        </w:rPr>
        <w:t>Kimbro et al. (2020)</w:t>
      </w:r>
      <w:r w:rsidRPr="00230E1D">
        <w:rPr>
          <w:szCs w:val="24"/>
        </w:rPr>
        <w:t xml:space="preserve"> observed a positive response to oyster reef restoration </w:t>
      </w:r>
      <w:r>
        <w:rPr>
          <w:szCs w:val="24"/>
        </w:rPr>
        <w:t>ten</w:t>
      </w:r>
      <w:r w:rsidRPr="00230E1D">
        <w:rPr>
          <w:szCs w:val="24"/>
        </w:rPr>
        <w:t xml:space="preserve"> months post-restoration during the same time frame as high oyster spat counts occurred on the NFWF-1 project reefs covered by this study (Figure 6). </w:t>
      </w:r>
      <w:r>
        <w:rPr>
          <w:szCs w:val="24"/>
        </w:rPr>
        <w:t>Kimbro et al. (2020)</w:t>
      </w:r>
      <w:r w:rsidRPr="00230E1D">
        <w:rPr>
          <w:szCs w:val="24"/>
        </w:rPr>
        <w:t xml:space="preserve"> also observed higher oyster counts (defined as juveniles &lt;25 mm and adults ≥25 mm) on reefs with increased reef mass.</w:t>
      </w:r>
      <w:r>
        <w:rPr>
          <w:szCs w:val="24"/>
        </w:rPr>
        <w:t xml:space="preserve"> </w:t>
      </w:r>
      <w:r w:rsidR="00A973C0">
        <w:rPr>
          <w:szCs w:val="24"/>
        </w:rPr>
        <w:t>Thus,</w:t>
      </w:r>
      <w:r>
        <w:rPr>
          <w:szCs w:val="24"/>
        </w:rPr>
        <w:t xml:space="preserve"> for the Kimbro et al. (2020) work and two of the projects assessed here (NFWF-1 and NFWF-2021), short-term spat responses were evident following the placement of cultch material. Critically, f</w:t>
      </w:r>
      <w:r w:rsidRPr="00230E1D">
        <w:rPr>
          <w:szCs w:val="24"/>
        </w:rPr>
        <w:t xml:space="preserve">ollow-up assessments beyond </w:t>
      </w:r>
      <w:del w:id="145" w:author="Allen,Micheal S" w:date="2022-10-13T11:33:00Z">
        <w:r w:rsidRPr="00230E1D" w:rsidDel="00286F9A">
          <w:rPr>
            <w:szCs w:val="24"/>
          </w:rPr>
          <w:delText xml:space="preserve">10 </w:delText>
        </w:r>
      </w:del>
      <w:ins w:id="146" w:author="Allen,Micheal S" w:date="2022-10-13T11:33:00Z">
        <w:r w:rsidR="00286F9A">
          <w:rPr>
            <w:szCs w:val="24"/>
          </w:rPr>
          <w:t>ten</w:t>
        </w:r>
        <w:r w:rsidR="00286F9A" w:rsidRPr="00230E1D">
          <w:rPr>
            <w:szCs w:val="24"/>
          </w:rPr>
          <w:t xml:space="preserve"> </w:t>
        </w:r>
      </w:ins>
      <w:r w:rsidRPr="00230E1D">
        <w:rPr>
          <w:szCs w:val="24"/>
        </w:rPr>
        <w:t>months are unavailable for the reefs discussed in Kimbro et al. (2020)</w:t>
      </w:r>
      <w:r>
        <w:rPr>
          <w:szCs w:val="24"/>
        </w:rPr>
        <w:t>, but o</w:t>
      </w:r>
      <w:r w:rsidRPr="00230E1D">
        <w:rPr>
          <w:szCs w:val="24"/>
        </w:rPr>
        <w:t xml:space="preserve">ur work followed reefs that were similarly restored (materials, densities, and starting time) several years post-construction and found that the initial oyster population response to restoration as measured by counts did not persist (Figure </w:t>
      </w:r>
      <w:r>
        <w:rPr>
          <w:szCs w:val="24"/>
        </w:rPr>
        <w:t>5</w:t>
      </w:r>
      <w:r w:rsidRPr="00230E1D">
        <w:rPr>
          <w:szCs w:val="24"/>
        </w:rPr>
        <w:t>).</w:t>
      </w:r>
      <w:r>
        <w:rPr>
          <w:rStyle w:val="CommentReference"/>
        </w:rPr>
        <w:t xml:space="preserve"> </w:t>
      </w:r>
      <w:r>
        <w:rPr>
          <w:szCs w:val="24"/>
        </w:rPr>
        <w:t>The reason this spat response was only observed immediately following cultching and not in subsequent periods, nor did the spat that were observed persist to seed or legal sizes, is a critical uncertainty that must be addressed to inform current and future Apalachicola Bay oyster restoration efforts.</w:t>
      </w:r>
    </w:p>
    <w:p w14:paraId="43EEA63A" w14:textId="705DCE0F" w:rsidR="00066076" w:rsidRPr="001E673E" w:rsidRDefault="004566B4" w:rsidP="00230E1D">
      <w:pPr>
        <w:pStyle w:val="Heading2"/>
        <w:suppressAutoHyphens/>
        <w:rPr>
          <w:szCs w:val="24"/>
        </w:rPr>
      </w:pPr>
      <w:bookmarkStart w:id="147" w:name="_Toc108786546"/>
      <w:bookmarkStart w:id="148" w:name="_Toc109217048"/>
      <w:bookmarkStart w:id="149" w:name="_Toc110654784"/>
      <w:r w:rsidRPr="001E673E">
        <w:rPr>
          <w:szCs w:val="24"/>
        </w:rPr>
        <w:lastRenderedPageBreak/>
        <w:t>Reasons restoration may not be working</w:t>
      </w:r>
      <w:bookmarkEnd w:id="147"/>
      <w:bookmarkEnd w:id="148"/>
      <w:bookmarkEnd w:id="149"/>
    </w:p>
    <w:p w14:paraId="63B23E73" w14:textId="68424E7A" w:rsidR="00416805" w:rsidRDefault="00800B34" w:rsidP="00230E1D">
      <w:pPr>
        <w:pStyle w:val="Normalnoindent"/>
        <w:suppressAutoHyphens/>
        <w:rPr>
          <w:szCs w:val="24"/>
        </w:rPr>
      </w:pPr>
      <w:r>
        <w:t xml:space="preserve">One possible explanation for the observed lack of positive </w:t>
      </w:r>
      <w:r w:rsidR="00E05E89">
        <w:t xml:space="preserve">oyster population </w:t>
      </w:r>
      <w:r>
        <w:t>response</w:t>
      </w:r>
      <w:r w:rsidR="00E05E89">
        <w:t xml:space="preserve"> observed in Pensacola, St. Andrew, and Apalachicola bays</w:t>
      </w:r>
      <w:r>
        <w:t xml:space="preserv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r w:rsidR="005A4842">
        <w:rPr>
          <w:szCs w:val="24"/>
        </w:rPr>
        <w:t>following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w:t>
      </w:r>
      <w:proofErr w:type="spellStart"/>
      <w:r w:rsidR="00AC54CD" w:rsidRPr="001E673E">
        <w:rPr>
          <w:szCs w:val="24"/>
        </w:rPr>
        <w:t>cultched</w:t>
      </w:r>
      <w:proofErr w:type="spellEnd"/>
      <w:r w:rsidR="00AC54CD" w:rsidRPr="001E673E">
        <w:rPr>
          <w:szCs w:val="24"/>
        </w:rPr>
        <w:t xml:space="preserve">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w:t>
      </w:r>
      <w:r w:rsidR="00E05E89">
        <w:rPr>
          <w:szCs w:val="24"/>
        </w:rPr>
        <w:t xml:space="preserve"> and whether that material persisted on the area or was dispersed,</w:t>
      </w:r>
      <w:r>
        <w:rPr>
          <w:szCs w:val="24"/>
        </w:rPr>
        <w:t xml:space="preserve"> which </w:t>
      </w:r>
      <w:r w:rsidR="00E05E89">
        <w:rPr>
          <w:szCs w:val="24"/>
        </w:rPr>
        <w:t>drives</w:t>
      </w:r>
      <w:r>
        <w:rPr>
          <w:szCs w:val="24"/>
        </w:rPr>
        <w:t xml:space="preserve">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4997FF83" w:rsidR="00CD20D8" w:rsidRPr="00CD20D8" w:rsidRDefault="00CD20D8" w:rsidP="00CD20D8">
      <w:r w:rsidRPr="001E673E">
        <w:rPr>
          <w:szCs w:val="24"/>
        </w:rPr>
        <w:t>Because the shell</w:t>
      </w:r>
      <w:r w:rsidR="00E05E89">
        <w:rPr>
          <w:szCs w:val="24"/>
        </w:rPr>
        <w:t xml:space="preserve"> used in cultching</w:t>
      </w:r>
      <w:r w:rsidRPr="001E673E">
        <w:rPr>
          <w:szCs w:val="24"/>
        </w:rPr>
        <w:t xml:space="preserve"> is less dense than rock</w:t>
      </w:r>
      <w:r w:rsidR="00E05E89">
        <w:rPr>
          <w:szCs w:val="24"/>
        </w:rPr>
        <w:t xml:space="preserve"> used in cultching</w:t>
      </w:r>
      <w:r w:rsidRPr="001E673E">
        <w:rPr>
          <w:szCs w:val="24"/>
        </w:rPr>
        <w:t xml:space="preserve">, the differences </w:t>
      </w:r>
      <w:r>
        <w:rPr>
          <w:szCs w:val="24"/>
        </w:rPr>
        <w:t xml:space="preserve">observed </w:t>
      </w:r>
      <w:r w:rsidRPr="001E673E">
        <w:rPr>
          <w:szCs w:val="24"/>
        </w:rPr>
        <w:t>in biomass per quadrat</w:t>
      </w:r>
      <w:r w:rsidR="00E05E89">
        <w:rPr>
          <w:szCs w:val="24"/>
        </w:rPr>
        <w:t xml:space="preserve"> across studies in Apalachicola Bay</w:t>
      </w:r>
      <w:r w:rsidRPr="001E673E">
        <w:rPr>
          <w:szCs w:val="24"/>
        </w:rPr>
        <w:t xml:space="preserve">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 xml:space="preserve">hese are measures of mass, not surface area, and the extent of oyster </w:t>
      </w:r>
      <w:r w:rsidRPr="001E673E">
        <w:rPr>
          <w:szCs w:val="24"/>
        </w:rPr>
        <w:lastRenderedPageBreak/>
        <w:t>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w:t>
      </w:r>
      <w:proofErr w:type="spellStart"/>
      <w:r w:rsidR="00A62CF3">
        <w:rPr>
          <w:szCs w:val="24"/>
        </w:rPr>
        <w:t>Hemeon</w:t>
      </w:r>
      <w:proofErr w:type="spellEnd"/>
      <w:r w:rsidR="00A62CF3">
        <w:rPr>
          <w:szCs w:val="24"/>
        </w:rPr>
        <w:t xml:space="preserve"> et al. 2020)</w:t>
      </w:r>
      <w:r w:rsidRPr="001E673E">
        <w:rPr>
          <w:szCs w:val="24"/>
        </w:rPr>
        <w:t>.</w:t>
      </w:r>
    </w:p>
    <w:p w14:paraId="32F688C1" w14:textId="0345FE76" w:rsidR="003A19D7" w:rsidRPr="001E673E" w:rsidRDefault="00822512" w:rsidP="003A19D7">
      <w:pPr>
        <w:suppressAutoHyphens/>
        <w:rPr>
          <w:rFonts w:cstheme="minorHAnsi"/>
          <w:szCs w:val="24"/>
        </w:rPr>
      </w:pPr>
      <w:r>
        <w:rPr>
          <w:rFonts w:cstheme="minorHAnsi"/>
          <w:szCs w:val="24"/>
        </w:rPr>
        <w:t>Another</w:t>
      </w:r>
      <w:r w:rsidR="00B12EDA">
        <w:rPr>
          <w:rFonts w:cstheme="minorHAnsi"/>
          <w:szCs w:val="24"/>
        </w:rPr>
        <w:t xml:space="preserve"> </w:t>
      </w:r>
      <w:r w:rsidR="003A19D7">
        <w:rPr>
          <w:rFonts w:cstheme="minorHAnsi"/>
          <w:szCs w:val="24"/>
        </w:rPr>
        <w:t>possible explanation for our observed restoration failure is that the elevation of the restored reefs was too low</w:t>
      </w:r>
      <w:r w:rsidR="00B12EDA">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5425CDE6"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 xml:space="preserve">ncrease in oyster reef elevation from the Smith et al. (2021) restoration project in the Chesapeake Bay was about 0.14 m (see online supplemental </w:t>
      </w:r>
      <w:r w:rsidRPr="004C06BA">
        <w:rPr>
          <w:rFonts w:cstheme="minorHAnsi"/>
          <w:szCs w:val="24"/>
        </w:rPr>
        <w:lastRenderedPageBreak/>
        <w:t>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xml:space="preserve">. </w:t>
      </w:r>
      <w:r w:rsidR="00822512">
        <w:rPr>
          <w:rFonts w:cstheme="minorHAnsi"/>
          <w:szCs w:val="24"/>
        </w:rPr>
        <w:t>Critically</w:t>
      </w:r>
      <w:r>
        <w:rPr>
          <w:rFonts w:cstheme="minorHAnsi"/>
          <w:szCs w:val="24"/>
        </w:rPr>
        <w:t>, oyster spat settlement has been very low for unknown reasons</w:t>
      </w:r>
      <w:r w:rsidRPr="001E673E">
        <w:rPr>
          <w:rFonts w:cstheme="minorHAnsi"/>
          <w:szCs w:val="24"/>
        </w:rPr>
        <w:t xml:space="preserve">.  </w:t>
      </w:r>
    </w:p>
    <w:p w14:paraId="08452420" w14:textId="3D4F39C6"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w:t>
      </w:r>
      <w:proofErr w:type="spellStart"/>
      <w:r w:rsidR="00D00475" w:rsidRPr="001E673E">
        <w:rPr>
          <w:rFonts w:cstheme="minorHAnsi"/>
          <w:szCs w:val="24"/>
        </w:rPr>
        <w:t>Bersoza</w:t>
      </w:r>
      <w:proofErr w:type="spellEnd"/>
      <w:r w:rsidR="00D00475" w:rsidRPr="001E673E">
        <w:rPr>
          <w:rFonts w:cstheme="minorHAnsi"/>
          <w:szCs w:val="24"/>
        </w:rPr>
        <w:t xml:space="preserve"> Hernandez 2018; </w:t>
      </w:r>
      <w:proofErr w:type="spellStart"/>
      <w:r w:rsidR="00D00475" w:rsidRPr="001E673E">
        <w:rPr>
          <w:rFonts w:cstheme="minorHAnsi"/>
          <w:szCs w:val="24"/>
        </w:rPr>
        <w:t>Goelz</w:t>
      </w:r>
      <w:proofErr w:type="spellEnd"/>
      <w:r w:rsidR="00D00475" w:rsidRPr="001E673E">
        <w:rPr>
          <w:rFonts w:cstheme="minorHAnsi"/>
          <w:szCs w:val="24"/>
        </w:rPr>
        <w:t xml:space="preserve">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3A19D7">
        <w:t>A</w:t>
      </w:r>
      <w:r w:rsidR="009369BD">
        <w:t xml:space="preserve"> the previous </w:t>
      </w:r>
      <w:r w:rsidR="00175A71" w:rsidRPr="001E673E">
        <w:t>restoration project</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w:t>
      </w:r>
      <w:r w:rsidR="00175A71" w:rsidRPr="001E673E">
        <w:lastRenderedPageBreak/>
        <w:t>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 xml:space="preserve">(Zu </w:t>
      </w:r>
      <w:proofErr w:type="spellStart"/>
      <w:r w:rsidRPr="00416805">
        <w:rPr>
          <w:szCs w:val="24"/>
        </w:rPr>
        <w:t>Ermgassen</w:t>
      </w:r>
      <w:proofErr w:type="spellEnd"/>
      <w:r w:rsidRPr="00416805">
        <w:rPr>
          <w:szCs w:val="24"/>
        </w:rPr>
        <w:t xml:space="preserve">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150" w:name="_Toc110654785"/>
      <w:r w:rsidRPr="001E673E">
        <w:t>Future direction</w:t>
      </w:r>
      <w:r w:rsidR="00DB04E8" w:rsidRPr="001E673E">
        <w:t>s</w:t>
      </w:r>
      <w:bookmarkEnd w:id="150"/>
    </w:p>
    <w:p w14:paraId="203B1A4B" w14:textId="073CBFBA"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w:t>
      </w:r>
      <w:r w:rsidR="00E54A1D">
        <w:lastRenderedPageBreak/>
        <w:t xml:space="preserve">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r w:rsidR="00A973C0">
        <w:rPr>
          <w:rStyle w:val="CommentReference"/>
          <w:rFonts w:cstheme="minorHAnsi"/>
          <w:sz w:val="24"/>
          <w:szCs w:val="24"/>
        </w:rPr>
        <w:t xml:space="preserve">Alternative </w:t>
      </w:r>
      <w:r w:rsidR="00A973C0" w:rsidRPr="001E673E">
        <w:rPr>
          <w:rFonts w:cstheme="minorHAnsi"/>
        </w:rPr>
        <w:t>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151" w:name="_Toc108786547"/>
      <w:bookmarkStart w:id="152" w:name="_Toc109217049"/>
      <w:bookmarkStart w:id="153" w:name="_Toc110654786"/>
      <w:r w:rsidRPr="001E673E">
        <w:rPr>
          <w:szCs w:val="24"/>
        </w:rPr>
        <w:t>Conclusions</w:t>
      </w:r>
      <w:bookmarkEnd w:id="151"/>
      <w:bookmarkEnd w:id="152"/>
      <w:bookmarkEnd w:id="153"/>
    </w:p>
    <w:p w14:paraId="510FBA39" w14:textId="68ED52F5" w:rsidR="00143BA5" w:rsidRPr="001E673E" w:rsidRDefault="00674D5D" w:rsidP="00902EFE">
      <w:pPr>
        <w:pStyle w:val="Normalnoindent"/>
      </w:pPr>
      <w:r w:rsidRPr="001E673E">
        <w:t xml:space="preserve">Oyster populations in Apalachicola, Pensacola, and St. Andrew bays appear resistant to </w:t>
      </w:r>
      <w:commentRangeStart w:id="154"/>
      <w:commentRangeStart w:id="155"/>
      <w:r w:rsidR="008A18F8">
        <w:t xml:space="preserve">current </w:t>
      </w:r>
      <w:r w:rsidR="00675BEE" w:rsidRPr="001E673E">
        <w:t>restoration</w:t>
      </w:r>
      <w:r w:rsidR="004911CD" w:rsidRPr="001E673E">
        <w:t xml:space="preserve"> </w:t>
      </w:r>
      <w:r w:rsidR="008A18F8">
        <w:t xml:space="preserve">approaches </w:t>
      </w:r>
      <w:commentRangeEnd w:id="154"/>
      <w:r w:rsidR="008A18F8">
        <w:rPr>
          <w:rStyle w:val="CommentReference"/>
        </w:rPr>
        <w:commentReference w:id="154"/>
      </w:r>
      <w:commentRangeEnd w:id="155"/>
      <w:r w:rsidR="00416805">
        <w:rPr>
          <w:rStyle w:val="CommentReference"/>
        </w:rPr>
        <w:commentReference w:id="155"/>
      </w:r>
      <w:r w:rsidR="004911CD" w:rsidRPr="001E673E">
        <w:t>and recovery</w:t>
      </w:r>
      <w:r w:rsidR="00E040AC">
        <w:t xml:space="preserve"> at this time</w:t>
      </w:r>
      <w:r w:rsidR="00F13989" w:rsidRPr="001E673E">
        <w:t>,</w:t>
      </w:r>
      <w:r w:rsidRPr="001E673E">
        <w:t xml:space="preserve"> </w:t>
      </w:r>
      <w:commentRangeStart w:id="156"/>
      <w:commentRangeStart w:id="157"/>
      <w:commentRangeStart w:id="158"/>
      <w:r w:rsidRPr="001E673E">
        <w:t>despite</w:t>
      </w:r>
      <w:r w:rsidR="004911CD" w:rsidRPr="001E673E">
        <w:t xml:space="preserve"> legal actions</w:t>
      </w:r>
      <w:r w:rsidR="00416805">
        <w:t xml:space="preserve"> designed to force equitable water allocation</w:t>
      </w:r>
      <w:r w:rsidR="00A973C0">
        <w:t xml:space="preserve"> to reduce salinity</w:t>
      </w:r>
      <w:r w:rsidR="00745FC0" w:rsidRPr="001E673E">
        <w:t xml:space="preserve"> (Apalachicola Bay</w:t>
      </w:r>
      <w:r w:rsidR="003A19D7">
        <w:t>; Barnett 2021</w:t>
      </w:r>
      <w:r w:rsidR="00745FC0" w:rsidRPr="001E673E">
        <w:t>)</w:t>
      </w:r>
      <w:commentRangeEnd w:id="156"/>
      <w:r w:rsidR="000C142E">
        <w:rPr>
          <w:rStyle w:val="CommentReference"/>
        </w:rPr>
        <w:commentReference w:id="156"/>
      </w:r>
      <w:commentRangeEnd w:id="157"/>
      <w:r w:rsidR="00416805">
        <w:rPr>
          <w:rStyle w:val="CommentReference"/>
        </w:rPr>
        <w:commentReference w:id="157"/>
      </w:r>
      <w:commentRangeEnd w:id="158"/>
      <w:r w:rsidR="00326B8B">
        <w:rPr>
          <w:rStyle w:val="CommentReference"/>
        </w:rPr>
        <w:commentReference w:id="158"/>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 xml:space="preserve">for decades (Walters 1986; Gunderson 1999; Walters </w:t>
      </w:r>
      <w:r w:rsidR="00111AC2" w:rsidRPr="004C06BA">
        <w:rPr>
          <w:rFonts w:cstheme="minorHAnsi"/>
          <w:szCs w:val="24"/>
        </w:rPr>
        <w:lastRenderedPageBreak/>
        <w:t xml:space="preserve">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159" w:name="_Toc108786548"/>
      <w:bookmarkStart w:id="160" w:name="_Toc109217050"/>
      <w:bookmarkStart w:id="161" w:name="_Toc110654787"/>
      <w:r w:rsidRPr="001E673E">
        <w:rPr>
          <w:szCs w:val="24"/>
        </w:rPr>
        <w:t>Acknowledgments</w:t>
      </w:r>
      <w:bookmarkEnd w:id="159"/>
      <w:bookmarkEnd w:id="160"/>
      <w:bookmarkEnd w:id="161"/>
    </w:p>
    <w:p w14:paraId="11EBC1C0" w14:textId="55EF0327"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w:t>
      </w:r>
      <w:r w:rsidR="00D5422D">
        <w:rPr>
          <w:szCs w:val="24"/>
        </w:rPr>
        <w:t xml:space="preserve"> We are very appreciative of the </w:t>
      </w:r>
      <w:r w:rsidR="00D5422D">
        <w:rPr>
          <w:szCs w:val="24"/>
        </w:rPr>
        <w:lastRenderedPageBreak/>
        <w:t xml:space="preserve">analytical assistance provided by Ben Bolker. </w:t>
      </w:r>
      <w:r w:rsidRPr="001E673E">
        <w:rPr>
          <w:szCs w:val="24"/>
        </w:rPr>
        <w:t xml:space="preserve">We thank A. Morgan for editorial </w:t>
      </w:r>
      <w:r w:rsidR="00D5422D">
        <w:rPr>
          <w:szCs w:val="24"/>
        </w:rPr>
        <w:t>work and detailed reviews of early drafts</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162" w:name="_Toc108786549"/>
      <w:bookmarkStart w:id="163" w:name="_Toc109217051"/>
      <w:bookmarkStart w:id="164" w:name="_Toc110654788"/>
      <w:r w:rsidRPr="001E673E">
        <w:rPr>
          <w:szCs w:val="24"/>
        </w:rPr>
        <w:t>References</w:t>
      </w:r>
      <w:bookmarkEnd w:id="162"/>
      <w:bookmarkEnd w:id="163"/>
      <w:bookmarkEnd w:id="164"/>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proofErr w:type="spellStart"/>
      <w:r w:rsidRPr="001E673E">
        <w:rPr>
          <w:rFonts w:cstheme="minorHAnsi"/>
          <w:sz w:val="24"/>
          <w:szCs w:val="24"/>
        </w:rPr>
        <w:t>Bersoza</w:t>
      </w:r>
      <w:proofErr w:type="spellEnd"/>
      <w:r w:rsidRPr="001E673E">
        <w:rPr>
          <w:rFonts w:cstheme="minorHAnsi"/>
          <w:sz w:val="24"/>
          <w:szCs w:val="24"/>
        </w:rPr>
        <w:t xml:space="preserve">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w:t>
      </w:r>
      <w:proofErr w:type="spellStart"/>
      <w:r w:rsidRPr="001E673E">
        <w:rPr>
          <w:rFonts w:cstheme="minorHAnsi"/>
          <w:color w:val="000000"/>
          <w:sz w:val="24"/>
          <w:szCs w:val="24"/>
          <w:shd w:val="clear" w:color="auto" w:fill="FFFFFF"/>
        </w:rPr>
        <w:t>Benthem</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Skaug</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Maechler</w:t>
      </w:r>
      <w:proofErr w:type="spellEnd"/>
      <w:r w:rsidRPr="001E673E">
        <w:rPr>
          <w:rFonts w:cstheme="minorHAnsi"/>
          <w:color w:val="000000"/>
          <w:sz w:val="24"/>
          <w:szCs w:val="24"/>
          <w:shd w:val="clear" w:color="auto" w:fill="FFFFFF"/>
        </w:rPr>
        <w:t xml:space="preserve">,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w:t>
      </w:r>
      <w:proofErr w:type="spellStart"/>
      <w:r w:rsidRPr="001E673E">
        <w:rPr>
          <w:rFonts w:cstheme="minorHAnsi"/>
          <w:color w:val="000000"/>
          <w:sz w:val="24"/>
          <w:szCs w:val="24"/>
          <w:shd w:val="clear" w:color="auto" w:fill="FFFFFF"/>
        </w:rPr>
        <w:t>glmmTMB</w:t>
      </w:r>
      <w:proofErr w:type="spellEnd"/>
      <w:r w:rsidRPr="001E673E">
        <w:rPr>
          <w:rFonts w:cstheme="minorHAnsi"/>
          <w:color w:val="000000"/>
          <w:sz w:val="24"/>
          <w:szCs w:val="24"/>
          <w:shd w:val="clear" w:color="auto" w:fill="FFFFFF"/>
        </w:rPr>
        <w:t xml:space="preserve">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w:t>
      </w:r>
      <w:r w:rsidR="000324D2" w:rsidRPr="001E673E">
        <w:rPr>
          <w:rFonts w:cstheme="minorHAnsi"/>
          <w:sz w:val="24"/>
          <w:szCs w:val="24"/>
        </w:rPr>
        <w:lastRenderedPageBreak/>
        <w:t>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 xml:space="preserve">Restoration Plan Marine Resources Division and </w:t>
      </w:r>
      <w:commentRangeStart w:id="165"/>
      <w:commentRangeStart w:id="166"/>
      <w:r w:rsidRPr="008C0622">
        <w:rPr>
          <w:rFonts w:asciiTheme="minorHAnsi" w:hAnsiTheme="minorHAnsi" w:cstheme="minorHAnsi"/>
        </w:rPr>
        <w:t xml:space="preserve">the </w:t>
      </w:r>
      <w:commentRangeEnd w:id="165"/>
      <w:r w:rsidR="0052437E" w:rsidRPr="008C0622">
        <w:rPr>
          <w:rStyle w:val="CommentReference"/>
          <w:rFonts w:asciiTheme="minorHAnsi" w:hAnsiTheme="minorHAnsi" w:cstheme="minorHAnsi"/>
        </w:rPr>
        <w:commentReference w:id="165"/>
      </w:r>
      <w:commentRangeEnd w:id="166"/>
      <w:r w:rsidR="00C3335B" w:rsidRPr="008C0622">
        <w:rPr>
          <w:rStyle w:val="CommentReference"/>
          <w:rFonts w:asciiTheme="minorHAnsi" w:hAnsiTheme="minorHAnsi" w:cstheme="minorHAnsi"/>
        </w:rPr>
        <w:commentReference w:id="166"/>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w:t>
      </w:r>
      <w:r w:rsidR="00B819E1">
        <w:rPr>
          <w:rFonts w:cstheme="minorHAnsi"/>
          <w:szCs w:val="24"/>
        </w:rPr>
        <w:lastRenderedPageBreak/>
        <w:t xml:space="preserve">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Dellapenna</w:t>
      </w:r>
      <w:proofErr w:type="spellEnd"/>
      <w:r w:rsidRPr="001E673E">
        <w:rPr>
          <w:rFonts w:cstheme="minorHAnsi"/>
          <w:szCs w:val="24"/>
        </w:rPr>
        <w:t>,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w:t>
      </w:r>
      <w:proofErr w:type="spellStart"/>
      <w:r w:rsidRPr="004C06BA">
        <w:rPr>
          <w:rFonts w:cstheme="minorHAnsi"/>
          <w:szCs w:val="24"/>
        </w:rPr>
        <w:t>Fahrny</w:t>
      </w:r>
      <w:proofErr w:type="spellEnd"/>
      <w:r w:rsidRPr="004C06BA">
        <w:rPr>
          <w:rFonts w:cstheme="minorHAnsi"/>
          <w:szCs w:val="24"/>
        </w:rPr>
        <w:t xml:space="preserve">, M. S. Lamb, L. K. Levi, J. M. </w:t>
      </w:r>
      <w:proofErr w:type="spellStart"/>
      <w:proofErr w:type="gramStart"/>
      <w:r w:rsidRPr="004C06BA">
        <w:rPr>
          <w:rFonts w:cstheme="minorHAnsi"/>
          <w:szCs w:val="24"/>
        </w:rPr>
        <w:t>Wanat,J</w:t>
      </w:r>
      <w:proofErr w:type="spellEnd"/>
      <w:r w:rsidRPr="004C06BA">
        <w:rPr>
          <w:rFonts w:cstheme="minorHAnsi"/>
          <w:szCs w:val="24"/>
        </w:rPr>
        <w:t>.</w:t>
      </w:r>
      <w:proofErr w:type="gramEnd"/>
      <w:r w:rsidRPr="004C06BA">
        <w:rPr>
          <w:rFonts w:cstheme="minorHAnsi"/>
          <w:szCs w:val="24"/>
        </w:rPr>
        <w:t xml:space="preserve"> S. Avant, K. Wren </w:t>
      </w:r>
      <w:r w:rsidR="00A13C6A">
        <w:rPr>
          <w:rFonts w:cstheme="minorHAnsi"/>
          <w:szCs w:val="24"/>
        </w:rPr>
        <w:t>and</w:t>
      </w:r>
      <w:r w:rsidRPr="004C06BA">
        <w:rPr>
          <w:rFonts w:cstheme="minorHAnsi"/>
          <w:szCs w:val="24"/>
        </w:rPr>
        <w:t xml:space="preserve"> N. C. </w:t>
      </w:r>
      <w:proofErr w:type="spellStart"/>
      <w:r w:rsidRPr="004C06BA">
        <w:rPr>
          <w:rFonts w:cstheme="minorHAnsi"/>
          <w:szCs w:val="24"/>
        </w:rPr>
        <w:t>Selly</w:t>
      </w:r>
      <w:proofErr w:type="spellEnd"/>
      <w:r w:rsidRPr="004C06BA">
        <w:rPr>
          <w:rFonts w:cstheme="minorHAnsi"/>
          <w:szCs w:val="24"/>
        </w:rPr>
        <w:t>.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xml:space="preserve">. Natural Resource Damage Assessment (NRDA) oyster reef restoration in the Pensacola Bay system oyster cultch </w:t>
      </w:r>
      <w:proofErr w:type="spellStart"/>
      <w:proofErr w:type="gramStart"/>
      <w:r w:rsidRPr="00500DBA">
        <w:rPr>
          <w:rFonts w:cstheme="minorHAnsi"/>
          <w:szCs w:val="24"/>
        </w:rPr>
        <w:t>deposition.Tallahassee</w:t>
      </w:r>
      <w:proofErr w:type="spellEnd"/>
      <w:proofErr w:type="gramEnd"/>
      <w:r w:rsidRPr="00500DBA">
        <w:rPr>
          <w:rFonts w:cstheme="minorHAnsi"/>
          <w:szCs w:val="24"/>
        </w:rPr>
        <w:t>,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 xml:space="preserve">Florida Department of Agriculture and Consumer Services. 2017. Gulf coast ecosystem restoration council grant oyster reef </w:t>
      </w:r>
      <w:proofErr w:type="spellStart"/>
      <w:r w:rsidRPr="00500DBA">
        <w:rPr>
          <w:rFonts w:cstheme="minorHAnsi"/>
          <w:szCs w:val="24"/>
        </w:rPr>
        <w:t>resotration</w:t>
      </w:r>
      <w:proofErr w:type="spellEnd"/>
      <w:r w:rsidRPr="00500DBA">
        <w:rPr>
          <w:rFonts w:cstheme="minorHAnsi"/>
          <w:szCs w:val="24"/>
        </w:rPr>
        <w:t xml:space="preserve"> [sic] in the Apalachicola Bay </w:t>
      </w:r>
      <w:proofErr w:type="spellStart"/>
      <w:r w:rsidRPr="00500DBA">
        <w:rPr>
          <w:rFonts w:cstheme="minorHAnsi"/>
          <w:szCs w:val="24"/>
        </w:rPr>
        <w:t>sustem</w:t>
      </w:r>
      <w:proofErr w:type="spellEnd"/>
      <w:r w:rsidRPr="00500DBA">
        <w:rPr>
          <w:rFonts w:cstheme="minorHAnsi"/>
          <w:szCs w:val="24"/>
        </w:rPr>
        <w:t xml:space="preserve"> oyster cultch deposition DEP </w:t>
      </w:r>
      <w:proofErr w:type="spellStart"/>
      <w:r w:rsidRPr="00500DBA">
        <w:rPr>
          <w:rFonts w:cstheme="minorHAnsi"/>
          <w:szCs w:val="24"/>
        </w:rPr>
        <w:t>greement</w:t>
      </w:r>
      <w:proofErr w:type="spellEnd"/>
      <w:r w:rsidRPr="00500DBA">
        <w:rPr>
          <w:rFonts w:cstheme="minorHAnsi"/>
          <w:szCs w:val="24"/>
        </w:rPr>
        <w:t xml:space="preserve">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Easson</w:t>
      </w:r>
      <w:proofErr w:type="spellEnd"/>
      <w:r w:rsidRPr="001E673E">
        <w:rPr>
          <w:rFonts w:cstheme="minorHAnsi"/>
          <w:szCs w:val="24"/>
        </w:rPr>
        <w:t>,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Otts</w:t>
      </w:r>
      <w:proofErr w:type="spellEnd"/>
      <w:r w:rsidRPr="001E673E">
        <w:rPr>
          <w:rFonts w:cstheme="minorHAnsi"/>
          <w:szCs w:val="24"/>
        </w:rPr>
        <w:t xml:space="preserve">,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Gochfeld</w:t>
      </w:r>
      <w:proofErr w:type="spellEnd"/>
      <w:r w:rsidRPr="001E673E">
        <w:rPr>
          <w:rFonts w:cstheme="minorHAnsi"/>
          <w:szCs w:val="24"/>
        </w:rPr>
        <w:t xml:space="preserve">.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Goelz</w:t>
      </w:r>
      <w:proofErr w:type="spellEnd"/>
      <w:r w:rsidRPr="001E673E">
        <w:rPr>
          <w:rFonts w:cstheme="minorHAnsi"/>
          <w:sz w:val="24"/>
          <w:szCs w:val="24"/>
        </w:rPr>
        <w:t>,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Beseres</w:t>
      </w:r>
      <w:proofErr w:type="spellEnd"/>
      <w:r w:rsidRPr="001E673E">
        <w:rPr>
          <w:rFonts w:cstheme="minorHAnsi"/>
          <w:sz w:val="24"/>
          <w:szCs w:val="24"/>
        </w:rPr>
        <w:t xml:space="preserve">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167"/>
      <w:commentRangeStart w:id="168"/>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167"/>
      <w:r w:rsidR="0012785D" w:rsidRPr="001E673E">
        <w:rPr>
          <w:rStyle w:val="CommentReference"/>
        </w:rPr>
        <w:commentReference w:id="167"/>
      </w:r>
      <w:commentRangeEnd w:id="168"/>
      <w:r w:rsidR="004C06BA">
        <w:rPr>
          <w:rStyle w:val="CommentReference"/>
        </w:rPr>
        <w:commentReference w:id="168"/>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proofErr w:type="spellStart"/>
      <w:r>
        <w:rPr>
          <w:rFonts w:cstheme="minorHAnsi"/>
          <w:sz w:val="24"/>
          <w:szCs w:val="24"/>
        </w:rPr>
        <w:t>Hartig</w:t>
      </w:r>
      <w:proofErr w:type="spellEnd"/>
      <w:r>
        <w:rPr>
          <w:rFonts w:cstheme="minorHAnsi"/>
          <w:sz w:val="24"/>
          <w:szCs w:val="24"/>
        </w:rPr>
        <w:t xml:space="preserve">, F. 2022. </w:t>
      </w:r>
      <w:proofErr w:type="spellStart"/>
      <w:r>
        <w:rPr>
          <w:rFonts w:cstheme="minorHAnsi"/>
          <w:sz w:val="24"/>
          <w:szCs w:val="24"/>
        </w:rPr>
        <w:t>DHARMa</w:t>
      </w:r>
      <w:proofErr w:type="spellEnd"/>
      <w:r>
        <w:rPr>
          <w:rFonts w:cstheme="minorHAnsi"/>
          <w:sz w:val="24"/>
          <w:szCs w:val="24"/>
        </w:rPr>
        <w:t xml:space="preserve">: Residual </w:t>
      </w:r>
      <w:proofErr w:type="spellStart"/>
      <w:r>
        <w:rPr>
          <w:rFonts w:cstheme="minorHAnsi"/>
          <w:sz w:val="24"/>
          <w:szCs w:val="24"/>
        </w:rPr>
        <w:t>Diagonstics</w:t>
      </w:r>
      <w:proofErr w:type="spellEnd"/>
      <w:r>
        <w:rPr>
          <w:rFonts w:cstheme="minorHAnsi"/>
          <w:sz w:val="24"/>
          <w:szCs w:val="24"/>
        </w:rPr>
        <w:t xml:space="preserve">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Haskin Shellfish Research Lab. 2022. Stock Assessment Workshop New Jersey Delaware Bay Oyster </w:t>
      </w:r>
      <w:proofErr w:type="gramStart"/>
      <w:r w:rsidRPr="00B819E1">
        <w:rPr>
          <w:rFonts w:cstheme="minorHAnsi"/>
          <w:sz w:val="24"/>
          <w:szCs w:val="24"/>
        </w:rPr>
        <w:t>Beds(</w:t>
      </w:r>
      <w:proofErr w:type="gramEnd"/>
      <w:r w:rsidRPr="00B819E1">
        <w:rPr>
          <w:rFonts w:cstheme="minorHAnsi"/>
          <w:sz w:val="24"/>
          <w:szCs w:val="24"/>
        </w:rPr>
        <w:t xml:space="preserve">24th SAW). J. </w:t>
      </w:r>
      <w:proofErr w:type="spellStart"/>
      <w:r w:rsidRPr="00B819E1">
        <w:rPr>
          <w:rFonts w:cstheme="minorHAnsi"/>
          <w:sz w:val="24"/>
          <w:szCs w:val="24"/>
        </w:rPr>
        <w:t>Morson</w:t>
      </w:r>
      <w:proofErr w:type="spellEnd"/>
      <w:r w:rsidRPr="00B819E1">
        <w:rPr>
          <w:rFonts w:cstheme="minorHAnsi"/>
          <w:sz w:val="24"/>
          <w:szCs w:val="24"/>
        </w:rPr>
        <w:t xml:space="preserve">, D. </w:t>
      </w:r>
      <w:proofErr w:type="spellStart"/>
      <w:r w:rsidRPr="00B819E1">
        <w:rPr>
          <w:rFonts w:cstheme="minorHAnsi"/>
          <w:sz w:val="24"/>
          <w:szCs w:val="24"/>
        </w:rPr>
        <w:t>Bushek</w:t>
      </w:r>
      <w:proofErr w:type="spellEnd"/>
      <w:r w:rsidRPr="00B819E1">
        <w:rPr>
          <w:rFonts w:cstheme="minorHAnsi"/>
          <w:sz w:val="24"/>
          <w:szCs w:val="24"/>
        </w:rPr>
        <w:t xml:space="preserve">, and J. </w:t>
      </w:r>
      <w:proofErr w:type="spellStart"/>
      <w:r w:rsidRPr="00B819E1">
        <w:rPr>
          <w:rFonts w:cstheme="minorHAnsi"/>
          <w:sz w:val="24"/>
          <w:szCs w:val="24"/>
        </w:rPr>
        <w:t>Giushttps</w:t>
      </w:r>
      <w:proofErr w:type="spellEnd"/>
      <w:r w:rsidRPr="00B819E1">
        <w:rPr>
          <w:rFonts w:cstheme="minorHAnsi"/>
          <w:sz w:val="24"/>
          <w:szCs w:val="24"/>
        </w:rPr>
        <w:t xml:space="preserve">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proofErr w:type="spellStart"/>
      <w:r w:rsidRPr="00A62CF3">
        <w:rPr>
          <w:rFonts w:cstheme="minorHAnsi"/>
          <w:sz w:val="24"/>
          <w:szCs w:val="24"/>
        </w:rPr>
        <w:t>Hemeon</w:t>
      </w:r>
      <w:proofErr w:type="spellEnd"/>
      <w:r w:rsidRPr="00A62CF3">
        <w:rPr>
          <w:rFonts w:cstheme="minorHAnsi"/>
          <w:sz w:val="24"/>
          <w:szCs w:val="24"/>
        </w:rPr>
        <w:t>, K. M., Ashton-</w:t>
      </w:r>
      <w:proofErr w:type="spellStart"/>
      <w:r w:rsidRPr="00A62CF3">
        <w:rPr>
          <w:rFonts w:cstheme="minorHAnsi"/>
          <w:sz w:val="24"/>
          <w:szCs w:val="24"/>
        </w:rPr>
        <w:t>Alcox</w:t>
      </w:r>
      <w:proofErr w:type="spellEnd"/>
      <w:r w:rsidRPr="00A62CF3">
        <w:rPr>
          <w:rFonts w:cstheme="minorHAnsi"/>
          <w:sz w:val="24"/>
          <w:szCs w:val="24"/>
        </w:rPr>
        <w:t xml:space="preserve">, K. A., Powell, E. N., Pace, S. M., </w:t>
      </w:r>
      <w:proofErr w:type="spellStart"/>
      <w:r w:rsidRPr="00A62CF3">
        <w:rPr>
          <w:rFonts w:cstheme="minorHAnsi"/>
          <w:sz w:val="24"/>
          <w:szCs w:val="24"/>
        </w:rPr>
        <w:t>Poussard</w:t>
      </w:r>
      <w:proofErr w:type="spellEnd"/>
      <w:r w:rsidRPr="00A62CF3">
        <w:rPr>
          <w:rFonts w:cstheme="minorHAnsi"/>
          <w:sz w:val="24"/>
          <w:szCs w:val="24"/>
        </w:rPr>
        <w:t>,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 xml:space="preserve">vice. </w:t>
      </w:r>
      <w:proofErr w:type="spellStart"/>
      <w:r w:rsidRPr="004C06BA">
        <w:rPr>
          <w:rFonts w:cstheme="minorHAnsi"/>
          <w:sz w:val="24"/>
          <w:szCs w:val="24"/>
        </w:rPr>
        <w:t>PLoS</w:t>
      </w:r>
      <w:proofErr w:type="spellEnd"/>
      <w:r w:rsidRPr="004C06BA">
        <w:rPr>
          <w:rFonts w:cstheme="minorHAnsi"/>
          <w:sz w:val="24"/>
          <w:szCs w:val="24"/>
        </w:rPr>
        <w:t xml:space="preserve"> ONE 11(1</w:t>
      </w:r>
      <w:commentRangeStart w:id="169"/>
      <w:r w:rsidRPr="004C06BA">
        <w:rPr>
          <w:rFonts w:cstheme="minorHAnsi"/>
          <w:sz w:val="24"/>
          <w:szCs w:val="24"/>
        </w:rPr>
        <w:t>2</w:t>
      </w:r>
      <w:commentRangeEnd w:id="169"/>
      <w:r w:rsidR="0012785D" w:rsidRPr="004C06BA">
        <w:rPr>
          <w:rStyle w:val="CommentReference"/>
        </w:rPr>
        <w:commentReference w:id="169"/>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lastRenderedPageBreak/>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Pusack</w:t>
      </w:r>
      <w:proofErr w:type="spellEnd"/>
      <w:r w:rsidRPr="001E673E">
        <w:rPr>
          <w:rFonts w:cstheme="minorHAnsi"/>
          <w:szCs w:val="24"/>
        </w:rPr>
        <w:t>,</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w:t>
      </w:r>
      <w:proofErr w:type="gramStart"/>
      <w:r w:rsidRPr="00B819E1">
        <w:rPr>
          <w:rFonts w:cstheme="minorHAnsi"/>
          <w:szCs w:val="24"/>
        </w:rPr>
        <w:t>8:e</w:t>
      </w:r>
      <w:proofErr w:type="gramEnd"/>
      <w:r w:rsidRPr="00B819E1">
        <w:rPr>
          <w:rFonts w:cstheme="minorHAnsi"/>
          <w:szCs w:val="24"/>
        </w:rPr>
        <w:t xml:space="preserv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proofErr w:type="spellStart"/>
      <w:r w:rsidRPr="00B819E1">
        <w:rPr>
          <w:rFonts w:cstheme="minorHAnsi"/>
          <w:sz w:val="24"/>
          <w:szCs w:val="24"/>
        </w:rPr>
        <w:t>Lenihan</w:t>
      </w:r>
      <w:proofErr w:type="spellEnd"/>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proofErr w:type="spellStart"/>
      <w:r w:rsidRPr="008B54A0">
        <w:rPr>
          <w:rFonts w:cstheme="minorHAnsi"/>
          <w:sz w:val="24"/>
          <w:szCs w:val="24"/>
        </w:rPr>
        <w:t>Lenihan</w:t>
      </w:r>
      <w:proofErr w:type="spellEnd"/>
      <w:r w:rsidRPr="008B54A0">
        <w:rPr>
          <w:rFonts w:cstheme="minorHAnsi"/>
          <w:sz w:val="24"/>
          <w:szCs w:val="24"/>
        </w:rPr>
        <w:t>,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w:t>
      </w:r>
      <w:proofErr w:type="spellStart"/>
      <w:r w:rsidRPr="008B54A0">
        <w:rPr>
          <w:rFonts w:cstheme="minorHAnsi"/>
          <w:sz w:val="24"/>
          <w:szCs w:val="24"/>
        </w:rPr>
        <w:t>Micheli</w:t>
      </w:r>
      <w:proofErr w:type="spellEnd"/>
      <w:r w:rsidRPr="008B54A0">
        <w:rPr>
          <w:rFonts w:cstheme="minorHAnsi"/>
          <w:sz w:val="24"/>
          <w:szCs w:val="24"/>
        </w:rPr>
        <w:t xml:space="preserve">.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proofErr w:type="spellStart"/>
      <w:r w:rsidRPr="003A19D7">
        <w:rPr>
          <w:rFonts w:cstheme="minorHAnsi"/>
          <w:szCs w:val="24"/>
        </w:rPr>
        <w:t>Lenth</w:t>
      </w:r>
      <w:proofErr w:type="spellEnd"/>
      <w:r w:rsidRPr="003A19D7">
        <w:rPr>
          <w:rFonts w:cstheme="minorHAnsi"/>
          <w:szCs w:val="24"/>
        </w:rPr>
        <w:t xml:space="preserve"> R</w:t>
      </w:r>
      <w:r>
        <w:rPr>
          <w:rFonts w:cstheme="minorHAnsi"/>
          <w:szCs w:val="24"/>
        </w:rPr>
        <w:t>.</w:t>
      </w:r>
      <w:r w:rsidRPr="003A19D7">
        <w:rPr>
          <w:rFonts w:cstheme="minorHAnsi"/>
          <w:szCs w:val="24"/>
        </w:rPr>
        <w:t xml:space="preserve"> 2022. </w:t>
      </w:r>
      <w:proofErr w:type="spellStart"/>
      <w:r w:rsidRPr="003A19D7">
        <w:rPr>
          <w:rFonts w:cstheme="minorHAnsi"/>
          <w:szCs w:val="24"/>
        </w:rPr>
        <w:t>emmeans</w:t>
      </w:r>
      <w:proofErr w:type="spellEnd"/>
      <w:r w:rsidRPr="003A19D7">
        <w:rPr>
          <w:rFonts w:cstheme="minorHAnsi"/>
          <w:szCs w:val="24"/>
        </w:rPr>
        <w:t>: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proofErr w:type="spellStart"/>
      <w:r w:rsidRPr="001E673E">
        <w:rPr>
          <w:rFonts w:cstheme="minorHAnsi"/>
          <w:color w:val="000000"/>
          <w:szCs w:val="24"/>
          <w:shd w:val="clear" w:color="auto" w:fill="FFFFFF"/>
        </w:rPr>
        <w:t>Lüdecke</w:t>
      </w:r>
      <w:proofErr w:type="spellEnd"/>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w:t>
      </w:r>
      <w:proofErr w:type="spellStart"/>
      <w:r w:rsidRPr="001E673E">
        <w:rPr>
          <w:rFonts w:cstheme="minorHAnsi"/>
          <w:color w:val="000000"/>
          <w:szCs w:val="24"/>
          <w:shd w:val="clear" w:color="auto" w:fill="FFFFFF"/>
        </w:rPr>
        <w:t>ggeffects</w:t>
      </w:r>
      <w:proofErr w:type="spellEnd"/>
      <w:r w:rsidRPr="001E673E">
        <w:rPr>
          <w:rFonts w:cstheme="minorHAnsi"/>
          <w:color w:val="000000"/>
          <w:szCs w:val="24"/>
          <w:shd w:val="clear" w:color="auto" w:fill="FFFFFF"/>
        </w:rPr>
        <w:t xml:space="preserve">: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 xml:space="preserve">Journal of </w:t>
      </w:r>
      <w:proofErr w:type="gramStart"/>
      <w:r w:rsidRPr="001E673E">
        <w:rPr>
          <w:rStyle w:val="Emphasis"/>
          <w:rFonts w:cstheme="minorHAnsi"/>
          <w:i w:val="0"/>
          <w:iCs w:val="0"/>
          <w:color w:val="000000"/>
          <w:szCs w:val="24"/>
          <w:shd w:val="clear" w:color="auto" w:fill="FFFFFF"/>
        </w:rPr>
        <w:t>Open Source</w:t>
      </w:r>
      <w:proofErr w:type="gramEnd"/>
      <w:r w:rsidRPr="001E673E">
        <w:rPr>
          <w:rStyle w:val="Emphasis"/>
          <w:rFonts w:cstheme="minorHAnsi"/>
          <w:i w:val="0"/>
          <w:iCs w:val="0"/>
          <w:color w:val="000000"/>
          <w:szCs w:val="24"/>
          <w:shd w:val="clear" w:color="auto" w:fill="FFFFFF"/>
        </w:rPr>
        <w:t xml:space="preserv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w:t>
      </w:r>
      <w:proofErr w:type="spellStart"/>
      <w:r w:rsidRPr="001E673E">
        <w:rPr>
          <w:rFonts w:cstheme="minorHAnsi"/>
          <w:sz w:val="24"/>
          <w:szCs w:val="24"/>
        </w:rPr>
        <w:t>PeerJ</w:t>
      </w:r>
      <w:proofErr w:type="spellEnd"/>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proofErr w:type="gramStart"/>
      <w:r w:rsidR="0089483E" w:rsidRPr="001E673E">
        <w:rPr>
          <w:rFonts w:cstheme="minorHAnsi"/>
          <w:sz w:val="24"/>
          <w:szCs w:val="24"/>
        </w:rPr>
        <w:t>)</w:t>
      </w:r>
      <w:r w:rsidRPr="001E673E">
        <w:rPr>
          <w:rFonts w:cstheme="minorHAnsi"/>
          <w:sz w:val="24"/>
          <w:szCs w:val="24"/>
        </w:rPr>
        <w:t>:e</w:t>
      </w:r>
      <w:proofErr w:type="gramEnd"/>
      <w:r w:rsidRPr="001E673E">
        <w:rPr>
          <w:rFonts w:cstheme="minorHAnsi"/>
          <w:sz w:val="24"/>
          <w:szCs w:val="24"/>
        </w:rPr>
        <w:t>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w:t>
      </w:r>
      <w:proofErr w:type="gramStart"/>
      <w:r w:rsidRPr="001E673E">
        <w:rPr>
          <w:rFonts w:cstheme="minorHAnsi"/>
          <w:sz w:val="24"/>
          <w:szCs w:val="24"/>
        </w:rPr>
        <w:t>):e</w:t>
      </w:r>
      <w:proofErr w:type="gramEnd"/>
      <w:r w:rsidRPr="001E673E">
        <w:rPr>
          <w:rFonts w:cstheme="minorHAnsi"/>
          <w:sz w:val="24"/>
          <w:szCs w:val="24"/>
        </w:rPr>
        <w:t>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Bouchillon</w:t>
      </w:r>
      <w:proofErr w:type="spellEnd"/>
      <w:r w:rsidRPr="001E673E">
        <w:rPr>
          <w:rFonts w:cstheme="minorHAnsi"/>
          <w:sz w:val="24"/>
          <w:szCs w:val="24"/>
        </w:rPr>
        <w:t>,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 xml:space="preserve">Lusk, B. and </w:t>
      </w:r>
      <w:proofErr w:type="spellStart"/>
      <w:r w:rsidRPr="00500DBA">
        <w:rPr>
          <w:rFonts w:cstheme="minorHAnsi"/>
          <w:sz w:val="24"/>
          <w:szCs w:val="24"/>
        </w:rPr>
        <w:t>Castorani</w:t>
      </w:r>
      <w:proofErr w:type="spellEnd"/>
      <w:r w:rsidRPr="00500DBA">
        <w:rPr>
          <w:rFonts w:cstheme="minorHAnsi"/>
          <w:sz w:val="24"/>
          <w:szCs w:val="24"/>
        </w:rPr>
        <w:t>,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 xml:space="preserve">Smith, R.S., Cheng, S.L. and </w:t>
      </w:r>
      <w:proofErr w:type="spellStart"/>
      <w:r w:rsidRPr="00500DBA">
        <w:rPr>
          <w:rFonts w:cstheme="minorHAnsi"/>
          <w:color w:val="222222"/>
          <w:sz w:val="24"/>
          <w:szCs w:val="24"/>
          <w:shd w:val="clear" w:color="auto" w:fill="FFFFFF"/>
        </w:rPr>
        <w:t>Castorani</w:t>
      </w:r>
      <w:proofErr w:type="spellEnd"/>
      <w:r w:rsidRPr="00500DBA">
        <w:rPr>
          <w:rFonts w:cstheme="minorHAnsi"/>
          <w:color w:val="222222"/>
          <w:sz w:val="24"/>
          <w:szCs w:val="24"/>
          <w:shd w:val="clear" w:color="auto" w:fill="FFFFFF"/>
        </w:rPr>
        <w:t>,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 xml:space="preserve">Walters, C.J., 2007. Is adaptive management helping to solve fisheries </w:t>
      </w:r>
      <w:proofErr w:type="gramStart"/>
      <w:r w:rsidRPr="004C06BA">
        <w:rPr>
          <w:rFonts w:cstheme="minorHAnsi"/>
          <w:sz w:val="24"/>
          <w:szCs w:val="24"/>
        </w:rPr>
        <w:t>problems?.</w:t>
      </w:r>
      <w:proofErr w:type="gramEnd"/>
      <w:r w:rsidRPr="004C06BA">
        <w:rPr>
          <w:rFonts w:cstheme="minorHAnsi"/>
          <w:sz w:val="24"/>
          <w:szCs w:val="24"/>
        </w:rPr>
        <w:t xml:space="preserve">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w:t>
      </w:r>
      <w:proofErr w:type="spellStart"/>
      <w:r w:rsidRPr="004C06BA">
        <w:rPr>
          <w:rFonts w:cstheme="minorHAnsi"/>
          <w:color w:val="222222"/>
          <w:sz w:val="24"/>
          <w:szCs w:val="24"/>
          <w:shd w:val="clear" w:color="auto" w:fill="FFFFFF"/>
        </w:rPr>
        <w:t>Beaumariage</w:t>
      </w:r>
      <w:proofErr w:type="spellEnd"/>
      <w:r w:rsidRPr="004C06BA">
        <w:rPr>
          <w:rFonts w:cstheme="minorHAnsi"/>
          <w:color w:val="222222"/>
          <w:sz w:val="24"/>
          <w:szCs w:val="24"/>
          <w:shd w:val="clear" w:color="auto" w:fill="FFFFFF"/>
        </w:rPr>
        <w:t xml:space="preserv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 xml:space="preserve">Zu </w:t>
      </w:r>
      <w:proofErr w:type="spellStart"/>
      <w:r w:rsidRPr="001E673E">
        <w:rPr>
          <w:rFonts w:cstheme="minorHAnsi"/>
          <w:color w:val="222222"/>
          <w:sz w:val="24"/>
          <w:szCs w:val="24"/>
          <w:shd w:val="clear" w:color="auto" w:fill="FFFFFF"/>
        </w:rPr>
        <w:t>Ermgassen</w:t>
      </w:r>
      <w:proofErr w:type="spellEnd"/>
      <w:r w:rsidRPr="001E673E">
        <w:rPr>
          <w:rFonts w:cstheme="minorHAnsi"/>
          <w:color w:val="222222"/>
          <w:sz w:val="24"/>
          <w:szCs w:val="24"/>
          <w:shd w:val="clear" w:color="auto" w:fill="FFFFFF"/>
        </w:rPr>
        <w:t>,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t>
      </w:r>
      <w:proofErr w:type="spellStart"/>
      <w:r w:rsidRPr="001E673E">
        <w:rPr>
          <w:rFonts w:cstheme="minorHAnsi"/>
          <w:color w:val="222222"/>
          <w:sz w:val="24"/>
          <w:szCs w:val="24"/>
          <w:shd w:val="clear" w:color="auto" w:fill="FFFFFF"/>
        </w:rPr>
        <w:t>Dumbauld</w:t>
      </w:r>
      <w:proofErr w:type="spellEnd"/>
      <w:r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w:t>
      </w:r>
      <w:proofErr w:type="spellStart"/>
      <w:r w:rsidRPr="001E673E">
        <w:rPr>
          <w:rFonts w:cstheme="minorHAnsi"/>
          <w:color w:val="222222"/>
          <w:sz w:val="24"/>
          <w:szCs w:val="24"/>
          <w:shd w:val="clear" w:color="auto" w:fill="FFFFFF"/>
        </w:rPr>
        <w:t>imperilled</w:t>
      </w:r>
      <w:proofErr w:type="spellEnd"/>
      <w:r w:rsidRPr="001E673E">
        <w:rPr>
          <w:rFonts w:cstheme="minorHAnsi"/>
          <w:color w:val="222222"/>
          <w:sz w:val="24"/>
          <w:szCs w:val="24"/>
          <w:shd w:val="clear" w:color="auto" w:fill="FFFFFF"/>
        </w:rPr>
        <w:t xml:space="preserve">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proofErr w:type="spellStart"/>
      <w:r w:rsidRPr="001E673E">
        <w:rPr>
          <w:szCs w:val="24"/>
        </w:rPr>
        <w:t>Zuur</w:t>
      </w:r>
      <w:proofErr w:type="spellEnd"/>
      <w:r w:rsidRPr="001E673E">
        <w:rPr>
          <w:szCs w:val="24"/>
        </w:rPr>
        <w:t xml:space="preserve">, A. F., J. M. </w:t>
      </w:r>
      <w:proofErr w:type="spellStart"/>
      <w:r w:rsidRPr="001E673E">
        <w:rPr>
          <w:szCs w:val="24"/>
        </w:rPr>
        <w:t>Hilbe</w:t>
      </w:r>
      <w:proofErr w:type="spellEnd"/>
      <w:r w:rsidRPr="001E673E">
        <w:rPr>
          <w:szCs w:val="24"/>
        </w:rPr>
        <w:t xml:space="preserv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proofErr w:type="spellStart"/>
      <w:r w:rsidRPr="001E673E">
        <w:rPr>
          <w:szCs w:val="24"/>
        </w:rPr>
        <w:t>Zuur</w:t>
      </w:r>
      <w:proofErr w:type="spellEnd"/>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 xml:space="preserve">Key characteristics of the six oyster restoration projects reviewed for this </w:t>
      </w:r>
      <w:commentRangeStart w:id="170"/>
      <w:commentRangeStart w:id="171"/>
      <w:r w:rsidR="000B40AE" w:rsidRPr="004C06BA">
        <w:rPr>
          <w:szCs w:val="24"/>
          <w:highlight w:val="cyan"/>
        </w:rPr>
        <w:t>study</w:t>
      </w:r>
      <w:commentRangeEnd w:id="170"/>
      <w:r w:rsidR="00696867">
        <w:rPr>
          <w:rStyle w:val="CommentReference"/>
        </w:rPr>
        <w:commentReference w:id="170"/>
      </w:r>
      <w:commentRangeEnd w:id="171"/>
      <w:r w:rsidR="00AC0F71">
        <w:rPr>
          <w:rStyle w:val="CommentReference"/>
        </w:rPr>
        <w:commentReference w:id="171"/>
      </w:r>
      <w:r w:rsidR="000B40AE" w:rsidRPr="004C06BA">
        <w:rPr>
          <w:szCs w:val="24"/>
          <w:highlight w:val="cyan"/>
        </w:rPr>
        <w:t>.</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Agency</w:t>
            </w:r>
            <w:r w:rsidRPr="00D80C0E">
              <w:rPr>
                <w:sz w:val="16"/>
                <w:szCs w:val="16"/>
                <w:vertAlign w:val="superscript"/>
              </w:rPr>
              <w:t>a</w:t>
            </w:r>
            <w:proofErr w:type="spellEnd"/>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 xml:space="preserve">Project </w:t>
            </w:r>
            <w:proofErr w:type="spellStart"/>
            <w:r w:rsidRPr="00D80C0E">
              <w:rPr>
                <w:sz w:val="16"/>
                <w:szCs w:val="16"/>
              </w:rPr>
              <w:t>cost</w:t>
            </w:r>
            <w:r w:rsidRPr="00D80C0E">
              <w:rPr>
                <w:sz w:val="16"/>
                <w:szCs w:val="16"/>
                <w:vertAlign w:val="superscript"/>
              </w:rPr>
              <w:t>e</w:t>
            </w:r>
            <w:proofErr w:type="spellEnd"/>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Limerock</w:t>
            </w:r>
            <w:proofErr w:type="spellEnd"/>
            <w:r w:rsidRPr="00D80C0E">
              <w:rPr>
                <w:sz w:val="16"/>
                <w:szCs w:val="16"/>
              </w:rPr>
              <w:t xml:space="preserve">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Limerock</w:t>
            </w:r>
            <w:proofErr w:type="spellEnd"/>
            <w:r w:rsidRPr="00D80C0E">
              <w:rPr>
                <w:sz w:val="16"/>
                <w:szCs w:val="16"/>
              </w:rPr>
              <w:t xml:space="preserve">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w:t>
      </w:r>
      <w:proofErr w:type="gramStart"/>
      <w:r w:rsidR="009056C1" w:rsidRPr="00A13C6A">
        <w:rPr>
          <w:szCs w:val="24"/>
        </w:rPr>
        <w:t>Apalachicola bay</w:t>
      </w:r>
      <w:proofErr w:type="gramEnd"/>
      <w:r w:rsidR="009056C1" w:rsidRPr="00A13C6A">
        <w:rPr>
          <w:szCs w:val="24"/>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proofErr w:type="spellStart"/>
            <w:r w:rsidR="00C364C8">
              <w:rPr>
                <w:szCs w:val="24"/>
              </w:rPr>
              <w:t>AICcc</w:t>
            </w:r>
            <w:proofErr w:type="spellEnd"/>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5: </w:t>
            </w:r>
            <w:proofErr w:type="spellStart"/>
            <w:r w:rsidR="00B37493" w:rsidRPr="00A9205E">
              <w:rPr>
                <w:sz w:val="20"/>
                <w:szCs w:val="20"/>
              </w:rPr>
              <w:t>Sum_spat</w:t>
            </w:r>
            <w:proofErr w:type="spellEnd"/>
            <w:r w:rsidR="00B37493" w:rsidRPr="00A9205E">
              <w:rPr>
                <w:sz w:val="20"/>
                <w:szCs w:val="20"/>
              </w:rPr>
              <w:t xml:space="preserve"> ~ Period + Bay + (Period | Site)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A9205E" w:rsidRPr="00A9205E">
              <w:rPr>
                <w:sz w:val="20"/>
                <w:szCs w:val="20"/>
              </w:rPr>
              <w:t xml:space="preserve">6: </w:t>
            </w:r>
            <w:proofErr w:type="spellStart"/>
            <w:r w:rsidR="00A9205E" w:rsidRPr="00A9205E">
              <w:rPr>
                <w:sz w:val="20"/>
                <w:szCs w:val="20"/>
              </w:rPr>
              <w:t>Sum_spat</w:t>
            </w:r>
            <w:proofErr w:type="spellEnd"/>
            <w:r w:rsidR="00A9205E" w:rsidRPr="00A9205E">
              <w:rPr>
                <w:sz w:val="20"/>
                <w:szCs w:val="20"/>
              </w:rPr>
              <w:t xml:space="preserve"> ~ Period + Bay + (Period | Site) + </w:t>
            </w:r>
            <w:proofErr w:type="spellStart"/>
            <w:proofErr w:type="gramStart"/>
            <w:r w:rsidR="00A9205E" w:rsidRPr="00A9205E">
              <w:rPr>
                <w:sz w:val="20"/>
                <w:szCs w:val="20"/>
              </w:rPr>
              <w:t>Period:Bay</w:t>
            </w:r>
            <w:proofErr w:type="spellEnd"/>
            <w:proofErr w:type="gramEnd"/>
            <w:r w:rsidR="00A9205E" w:rsidRPr="00A9205E">
              <w:rPr>
                <w:sz w:val="20"/>
                <w:szCs w:val="20"/>
              </w:rPr>
              <w:t xml:space="preserve"> + offset(log(</w:t>
            </w:r>
            <w:proofErr w:type="spellStart"/>
            <w:r w:rsidR="00A9205E" w:rsidRPr="00A9205E">
              <w:rPr>
                <w:sz w:val="20"/>
                <w:szCs w:val="20"/>
              </w:rPr>
              <w:t>Num_quads</w:t>
            </w:r>
            <w:proofErr w:type="spellEnd"/>
            <w:r w:rsidR="00A9205E" w:rsidRPr="00A9205E">
              <w:rPr>
                <w:sz w:val="20"/>
                <w:szCs w:val="20"/>
              </w:rPr>
              <w:t>))</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3: </w:t>
            </w:r>
            <w:proofErr w:type="spellStart"/>
            <w:r w:rsidR="00B37493" w:rsidRPr="00A9205E">
              <w:rPr>
                <w:sz w:val="20"/>
                <w:szCs w:val="20"/>
              </w:rPr>
              <w:t>Sum_spat</w:t>
            </w:r>
            <w:proofErr w:type="spellEnd"/>
            <w:r w:rsidR="00B37493" w:rsidRPr="00A9205E">
              <w:rPr>
                <w:sz w:val="20"/>
                <w:szCs w:val="20"/>
              </w:rPr>
              <w:t xml:space="preserve"> ~ (1 | Site) + Period + Bay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710724" w:rsidRPr="00A9205E">
              <w:rPr>
                <w:sz w:val="20"/>
                <w:szCs w:val="20"/>
              </w:rPr>
              <w:t xml:space="preserve">2: </w:t>
            </w:r>
            <w:proofErr w:type="spellStart"/>
            <w:r w:rsidR="00710724" w:rsidRPr="00A9205E">
              <w:rPr>
                <w:sz w:val="20"/>
                <w:szCs w:val="20"/>
              </w:rPr>
              <w:t>Sum_spat</w:t>
            </w:r>
            <w:proofErr w:type="spellEnd"/>
            <w:r w:rsidR="00710724" w:rsidRPr="00A9205E">
              <w:rPr>
                <w:sz w:val="20"/>
                <w:szCs w:val="20"/>
              </w:rPr>
              <w:t xml:space="preserve"> ~ (1 | Site) + Period + Bay + offset(</w:t>
            </w:r>
            <w:proofErr w:type="gramStart"/>
            <w:r w:rsidR="00710724" w:rsidRPr="00A9205E">
              <w:rPr>
                <w:sz w:val="20"/>
                <w:szCs w:val="20"/>
              </w:rPr>
              <w:t>log(</w:t>
            </w:r>
            <w:proofErr w:type="spellStart"/>
            <w:proofErr w:type="gramEnd"/>
            <w:r w:rsidR="00710724" w:rsidRPr="00A9205E">
              <w:rPr>
                <w:sz w:val="20"/>
                <w:szCs w:val="20"/>
              </w:rPr>
              <w:t>Num_quads</w:t>
            </w:r>
            <w:proofErr w:type="spellEnd"/>
            <w:r w:rsidR="00710724" w:rsidRPr="00A9205E">
              <w:rPr>
                <w:sz w:val="20"/>
                <w:szCs w:val="20"/>
              </w:rPr>
              <w:t>))</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5E5F57" w:rsidRPr="00A9205E">
              <w:rPr>
                <w:sz w:val="20"/>
                <w:szCs w:val="20"/>
              </w:rPr>
              <w:t xml:space="preserve">4: </w:t>
            </w:r>
            <w:proofErr w:type="spellStart"/>
            <w:r w:rsidR="00A9205E" w:rsidRPr="00A9205E">
              <w:rPr>
                <w:sz w:val="20"/>
                <w:szCs w:val="20"/>
              </w:rPr>
              <w:t>Sum_spat</w:t>
            </w:r>
            <w:proofErr w:type="spellEnd"/>
            <w:r w:rsidR="00A9205E" w:rsidRPr="00A9205E">
              <w:rPr>
                <w:sz w:val="20"/>
                <w:szCs w:val="20"/>
              </w:rPr>
              <w:t xml:space="preserve"> ~ (1 | Site) + Bay + offset(</w:t>
            </w:r>
            <w:proofErr w:type="gramStart"/>
            <w:r w:rsidR="00A9205E" w:rsidRPr="00A9205E">
              <w:rPr>
                <w:sz w:val="20"/>
                <w:szCs w:val="20"/>
              </w:rPr>
              <w:t>log(</w:t>
            </w:r>
            <w:proofErr w:type="spellStart"/>
            <w:proofErr w:type="gramEnd"/>
            <w:r w:rsidR="00A9205E" w:rsidRPr="00A9205E">
              <w:rPr>
                <w:sz w:val="20"/>
                <w:szCs w:val="20"/>
              </w:rPr>
              <w:t>Num_quads</w:t>
            </w:r>
            <w:proofErr w:type="spellEnd"/>
            <w:r w:rsidR="00A9205E" w:rsidRPr="00A9205E">
              <w:rPr>
                <w:sz w:val="20"/>
                <w:szCs w:val="20"/>
              </w:rPr>
              <w:t>))</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Pr="00F82427">
              <w:rPr>
                <w:sz w:val="20"/>
                <w:szCs w:val="20"/>
              </w:rPr>
              <w:t>Sum_spat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 xml:space="preserve">tmb7: </w:t>
            </w:r>
            <w:proofErr w:type="spellStart"/>
            <w:r w:rsidRPr="001757C7">
              <w:rPr>
                <w:sz w:val="20"/>
                <w:szCs w:val="20"/>
              </w:rPr>
              <w:t>Sum_spat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Pr="00A9205E">
              <w:rPr>
                <w:sz w:val="20"/>
                <w:szCs w:val="20"/>
              </w:rPr>
              <w:t>Sum_spat</w:t>
            </w:r>
            <w:proofErr w:type="spellEnd"/>
            <w:r w:rsidRPr="00A9205E">
              <w:rPr>
                <w:sz w:val="20"/>
                <w:szCs w:val="20"/>
              </w:rPr>
              <w:t xml:space="preserve"> ~ (1 | Site) + Period + </w:t>
            </w:r>
            <w:r w:rsidR="001757C7">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Pr="00A9205E">
              <w:rPr>
                <w:sz w:val="20"/>
                <w:szCs w:val="20"/>
              </w:rPr>
              <w:t>Sum_spat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Pr="00A9205E">
              <w:rPr>
                <w:sz w:val="20"/>
                <w:szCs w:val="20"/>
              </w:rPr>
              <w:t>Sum_spat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w:t>
            </w:r>
            <w:r w:rsidR="001D5765">
              <w:rPr>
                <w:sz w:val="20"/>
                <w:szCs w:val="20"/>
              </w:rPr>
              <w:t>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6k_lag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12k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650C6753" w14:textId="77777777" w:rsidR="007C5B5F" w:rsidRDefault="007C5B5F" w:rsidP="00D26889">
      <w:pPr>
        <w:keepNext/>
        <w:keepLines/>
        <w:suppressAutoHyphens/>
        <w:snapToGrid w:val="0"/>
        <w:spacing w:after="120" w:line="240" w:lineRule="auto"/>
        <w:ind w:firstLine="0"/>
        <w:rPr>
          <w:szCs w:val="24"/>
        </w:rPr>
      </w:pPr>
    </w:p>
    <w:p w14:paraId="26A2C9C8" w14:textId="77777777" w:rsidR="00012793" w:rsidRDefault="00012793" w:rsidP="00D26889">
      <w:pPr>
        <w:keepNext/>
        <w:keepLines/>
        <w:suppressAutoHyphens/>
        <w:snapToGrid w:val="0"/>
        <w:spacing w:after="120" w:line="240" w:lineRule="auto"/>
        <w:ind w:firstLine="0"/>
        <w:rPr>
          <w:szCs w:val="24"/>
        </w:rPr>
      </w:pPr>
    </w:p>
    <w:p w14:paraId="2875906E" w14:textId="179FB9CC"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proofErr w:type="spellStart"/>
      <w:r w:rsidR="00C364C8">
        <w:rPr>
          <w:szCs w:val="24"/>
        </w:rPr>
        <w:t>AICc</w:t>
      </w:r>
      <w:proofErr w:type="spellEnd"/>
      <w:r w:rsidRPr="001E673E">
        <w:rPr>
          <w:szCs w:val="24"/>
        </w:rPr>
        <w:t xml:space="preserve"> and delta </w:t>
      </w:r>
      <w:proofErr w:type="spellStart"/>
      <w:r w:rsidR="00C364C8">
        <w:rPr>
          <w:szCs w:val="24"/>
        </w:rPr>
        <w:t>AICc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4B2CCB">
        <w:trPr>
          <w:tblHeader/>
        </w:trPr>
        <w:tc>
          <w:tcPr>
            <w:tcW w:w="5040" w:type="dxa"/>
            <w:tcBorders>
              <w:top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r w:rsidR="00D26889">
              <w:rPr>
                <w:sz w:val="20"/>
                <w:szCs w:val="20"/>
              </w:rPr>
              <w:t xml:space="preserve"> Weight</w:t>
            </w:r>
          </w:p>
        </w:tc>
      </w:tr>
      <w:tr w:rsidR="004B2CCB" w:rsidRPr="00B819E1" w14:paraId="05E381BF" w14:textId="77777777" w:rsidTr="004B2CCB">
        <w:tc>
          <w:tcPr>
            <w:tcW w:w="5040" w:type="dxa"/>
          </w:tcPr>
          <w:p w14:paraId="30138700" w14:textId="56869D83" w:rsidR="004B2CCB" w:rsidRPr="001D3217" w:rsidRDefault="004B2CCB" w:rsidP="001D3217">
            <w:pPr>
              <w:suppressAutoHyphens/>
              <w:spacing w:before="60" w:after="60" w:line="240" w:lineRule="auto"/>
              <w:ind w:firstLine="0"/>
              <w:rPr>
                <w:sz w:val="20"/>
                <w:szCs w:val="20"/>
              </w:rPr>
            </w:pPr>
            <w:r>
              <w:rPr>
                <w:sz w:val="20"/>
                <w:szCs w:val="20"/>
              </w:rPr>
              <w:t xml:space="preserve">Tmb5.nospat: </w:t>
            </w:r>
            <w:proofErr w:type="spellStart"/>
            <w:r w:rsidRPr="004B2CCB">
              <w:rPr>
                <w:sz w:val="20"/>
                <w:szCs w:val="20"/>
              </w:rPr>
              <w:t>Roundwt</w:t>
            </w:r>
            <w:proofErr w:type="spellEnd"/>
            <w:r w:rsidRPr="004B2CCB">
              <w:rPr>
                <w:sz w:val="20"/>
                <w:szCs w:val="20"/>
              </w:rPr>
              <w:t xml:space="preserve"> ~ Period + Project + (Period | SP) + </w:t>
            </w:r>
            <w:proofErr w:type="spellStart"/>
            <w:proofErr w:type="gramStart"/>
            <w:r w:rsidRPr="004B2CCB">
              <w:rPr>
                <w:sz w:val="20"/>
                <w:szCs w:val="20"/>
              </w:rPr>
              <w:t>Period:Project</w:t>
            </w:r>
            <w:proofErr w:type="spellEnd"/>
            <w:proofErr w:type="gramEnd"/>
            <w:r w:rsidRPr="004B2CCB">
              <w:rPr>
                <w:sz w:val="20"/>
                <w:szCs w:val="20"/>
              </w:rPr>
              <w:t xml:space="preserve"> +  offset(log(</w:t>
            </w:r>
            <w:proofErr w:type="spellStart"/>
            <w:r w:rsidRPr="004B2CCB">
              <w:rPr>
                <w:sz w:val="20"/>
                <w:szCs w:val="20"/>
              </w:rPr>
              <w:t>Num_quads</w:t>
            </w:r>
            <w:proofErr w:type="spellEnd"/>
            <w:r w:rsidRPr="004B2CCB">
              <w:rPr>
                <w:sz w:val="20"/>
                <w:szCs w:val="20"/>
              </w:rPr>
              <w:t>))</w:t>
            </w:r>
          </w:p>
        </w:tc>
        <w:tc>
          <w:tcPr>
            <w:tcW w:w="1350" w:type="dxa"/>
          </w:tcPr>
          <w:p w14:paraId="782EC8F6" w14:textId="3D8F7895" w:rsidR="004B2CCB" w:rsidRDefault="004B2CCB" w:rsidP="00C6242F">
            <w:pPr>
              <w:suppressAutoHyphens/>
              <w:spacing w:before="60" w:after="60" w:line="240" w:lineRule="auto"/>
              <w:ind w:firstLine="0"/>
              <w:jc w:val="center"/>
              <w:rPr>
                <w:sz w:val="20"/>
                <w:szCs w:val="20"/>
              </w:rPr>
            </w:pPr>
            <w:r>
              <w:rPr>
                <w:sz w:val="20"/>
                <w:szCs w:val="20"/>
              </w:rPr>
              <w:t>12</w:t>
            </w:r>
          </w:p>
        </w:tc>
        <w:tc>
          <w:tcPr>
            <w:tcW w:w="1080" w:type="dxa"/>
          </w:tcPr>
          <w:p w14:paraId="35E08DE3" w14:textId="798103A7" w:rsidR="004B2CCB" w:rsidRDefault="004B2CCB" w:rsidP="00C6242F">
            <w:pPr>
              <w:suppressAutoHyphens/>
              <w:spacing w:before="60" w:after="60" w:line="240" w:lineRule="auto"/>
              <w:ind w:firstLine="0"/>
              <w:jc w:val="center"/>
              <w:rPr>
                <w:sz w:val="20"/>
                <w:szCs w:val="20"/>
              </w:rPr>
            </w:pPr>
            <w:r>
              <w:rPr>
                <w:sz w:val="20"/>
                <w:szCs w:val="20"/>
              </w:rPr>
              <w:t>1277.18</w:t>
            </w:r>
          </w:p>
        </w:tc>
        <w:tc>
          <w:tcPr>
            <w:tcW w:w="1260" w:type="dxa"/>
          </w:tcPr>
          <w:p w14:paraId="02B01582" w14:textId="13780B42" w:rsidR="004B2CCB" w:rsidRDefault="004B2CCB" w:rsidP="00C6242F">
            <w:pPr>
              <w:suppressAutoHyphens/>
              <w:spacing w:before="60" w:after="60" w:line="240" w:lineRule="auto"/>
              <w:ind w:firstLine="0"/>
              <w:jc w:val="center"/>
              <w:rPr>
                <w:sz w:val="20"/>
                <w:szCs w:val="20"/>
              </w:rPr>
            </w:pPr>
            <w:r>
              <w:rPr>
                <w:sz w:val="20"/>
                <w:szCs w:val="20"/>
              </w:rPr>
              <w:t>0.00</w:t>
            </w:r>
          </w:p>
        </w:tc>
        <w:tc>
          <w:tcPr>
            <w:tcW w:w="1260" w:type="dxa"/>
          </w:tcPr>
          <w:p w14:paraId="3835E01D" w14:textId="5D30710D" w:rsidR="004B2CCB" w:rsidRDefault="004B2CCB" w:rsidP="00C6242F">
            <w:pPr>
              <w:suppressAutoHyphens/>
              <w:spacing w:before="60" w:after="60" w:line="240" w:lineRule="auto"/>
              <w:ind w:firstLine="0"/>
              <w:jc w:val="center"/>
              <w:rPr>
                <w:sz w:val="20"/>
                <w:szCs w:val="20"/>
              </w:rPr>
            </w:pPr>
            <w:r>
              <w:rPr>
                <w:sz w:val="20"/>
                <w:szCs w:val="20"/>
              </w:rPr>
              <w:t>0.44</w:t>
            </w:r>
          </w:p>
        </w:tc>
      </w:tr>
      <w:tr w:rsidR="00D26889" w:rsidRPr="00B819E1" w14:paraId="3D632E43" w14:textId="77777777" w:rsidTr="004B2CCB">
        <w:tc>
          <w:tcPr>
            <w:tcW w:w="5040" w:type="dxa"/>
          </w:tcPr>
          <w:p w14:paraId="735967C2" w14:textId="78F8F1C6" w:rsidR="00D26889" w:rsidRPr="00B819E1" w:rsidRDefault="001D3217" w:rsidP="001D3217">
            <w:pPr>
              <w:suppressAutoHyphens/>
              <w:spacing w:before="60" w:after="60" w:line="240" w:lineRule="auto"/>
              <w:ind w:firstLine="0"/>
              <w:rPr>
                <w:sz w:val="20"/>
                <w:szCs w:val="20"/>
              </w:rPr>
            </w:pPr>
            <w:r w:rsidRPr="001D3217">
              <w:rPr>
                <w:sz w:val="20"/>
                <w:szCs w:val="20"/>
              </w:rPr>
              <w:t xml:space="preserve">tmb3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Project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47EE60E8" w14:textId="4DC409FE" w:rsidR="00D26889" w:rsidRPr="00B819E1" w:rsidRDefault="001D3217" w:rsidP="00C6242F">
            <w:pPr>
              <w:suppressAutoHyphens/>
              <w:spacing w:before="60" w:after="60" w:line="240" w:lineRule="auto"/>
              <w:ind w:firstLine="0"/>
              <w:jc w:val="center"/>
              <w:rPr>
                <w:sz w:val="20"/>
                <w:szCs w:val="20"/>
              </w:rPr>
            </w:pPr>
            <w:r>
              <w:rPr>
                <w:sz w:val="20"/>
                <w:szCs w:val="20"/>
              </w:rPr>
              <w:t>11</w:t>
            </w:r>
          </w:p>
        </w:tc>
        <w:tc>
          <w:tcPr>
            <w:tcW w:w="1080" w:type="dxa"/>
          </w:tcPr>
          <w:p w14:paraId="1F087F9F" w14:textId="5D0C14B9" w:rsidR="00D26889" w:rsidRPr="00B819E1" w:rsidRDefault="001D3217" w:rsidP="00C6242F">
            <w:pPr>
              <w:suppressAutoHyphens/>
              <w:spacing w:before="60" w:after="60" w:line="240" w:lineRule="auto"/>
              <w:ind w:firstLine="0"/>
              <w:jc w:val="center"/>
              <w:rPr>
                <w:sz w:val="20"/>
                <w:szCs w:val="20"/>
              </w:rPr>
            </w:pPr>
            <w:r>
              <w:rPr>
                <w:sz w:val="20"/>
                <w:szCs w:val="20"/>
              </w:rPr>
              <w:t>1278.26</w:t>
            </w:r>
          </w:p>
        </w:tc>
        <w:tc>
          <w:tcPr>
            <w:tcW w:w="1260" w:type="dxa"/>
          </w:tcPr>
          <w:p w14:paraId="2414BA59" w14:textId="20EAF43B" w:rsidR="00D26889" w:rsidRPr="00B819E1" w:rsidRDefault="004B2CCB" w:rsidP="00C6242F">
            <w:pPr>
              <w:suppressAutoHyphens/>
              <w:spacing w:before="60" w:after="60" w:line="240" w:lineRule="auto"/>
              <w:ind w:firstLine="0"/>
              <w:jc w:val="center"/>
              <w:rPr>
                <w:sz w:val="20"/>
                <w:szCs w:val="20"/>
              </w:rPr>
            </w:pPr>
            <w:r>
              <w:rPr>
                <w:sz w:val="20"/>
                <w:szCs w:val="20"/>
              </w:rPr>
              <w:t>1.08</w:t>
            </w:r>
          </w:p>
        </w:tc>
        <w:tc>
          <w:tcPr>
            <w:tcW w:w="1260" w:type="dxa"/>
          </w:tcPr>
          <w:p w14:paraId="4A3DBC07" w14:textId="47E647F9" w:rsidR="00D26889" w:rsidRPr="00B819E1" w:rsidRDefault="004B2CCB" w:rsidP="00C6242F">
            <w:pPr>
              <w:suppressAutoHyphens/>
              <w:spacing w:before="60" w:after="60" w:line="240" w:lineRule="auto"/>
              <w:ind w:firstLine="0"/>
              <w:jc w:val="center"/>
              <w:rPr>
                <w:sz w:val="20"/>
                <w:szCs w:val="20"/>
              </w:rPr>
            </w:pPr>
            <w:r>
              <w:rPr>
                <w:sz w:val="20"/>
                <w:szCs w:val="20"/>
              </w:rPr>
              <w:t>0.26</w:t>
            </w:r>
          </w:p>
        </w:tc>
      </w:tr>
      <w:tr w:rsidR="00D26889" w:rsidRPr="00B819E1" w14:paraId="16E74B53" w14:textId="77777777" w:rsidTr="00C6242F">
        <w:tc>
          <w:tcPr>
            <w:tcW w:w="5040" w:type="dxa"/>
          </w:tcPr>
          <w:p w14:paraId="20F29263" w14:textId="06DB442A" w:rsidR="00D26889" w:rsidRPr="00B819E1" w:rsidRDefault="001D3217" w:rsidP="001D3217">
            <w:pPr>
              <w:suppressAutoHyphens/>
              <w:spacing w:before="60" w:after="60" w:line="240" w:lineRule="auto"/>
              <w:ind w:firstLine="0"/>
              <w:rPr>
                <w:sz w:val="20"/>
                <w:szCs w:val="20"/>
              </w:rPr>
            </w:pPr>
            <w:r>
              <w:rPr>
                <w:sz w:val="20"/>
                <w:szCs w:val="20"/>
              </w:rPr>
              <w:t xml:space="preserve">tmb5: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r w:rsidRPr="001D3217">
              <w:rPr>
                <w:sz w:val="20"/>
                <w:szCs w:val="20"/>
              </w:rPr>
              <w:t>Period:Project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14E6B5D6" w14:textId="0C43B88E" w:rsidR="00D26889" w:rsidRPr="00B819E1" w:rsidRDefault="001D3217" w:rsidP="00C6242F">
            <w:pPr>
              <w:suppressAutoHyphens/>
              <w:spacing w:before="60" w:after="60" w:line="240" w:lineRule="auto"/>
              <w:ind w:firstLine="0"/>
              <w:jc w:val="center"/>
              <w:rPr>
                <w:sz w:val="20"/>
                <w:szCs w:val="20"/>
              </w:rPr>
            </w:pPr>
            <w:r>
              <w:rPr>
                <w:sz w:val="20"/>
                <w:szCs w:val="20"/>
              </w:rPr>
              <w:t>13</w:t>
            </w:r>
          </w:p>
        </w:tc>
        <w:tc>
          <w:tcPr>
            <w:tcW w:w="1080" w:type="dxa"/>
          </w:tcPr>
          <w:p w14:paraId="71DA8C5C" w14:textId="1C84E88C" w:rsidR="00D26889" w:rsidRPr="00654E43" w:rsidRDefault="001D3217" w:rsidP="00C6242F">
            <w:pPr>
              <w:suppressAutoHyphens/>
              <w:spacing w:before="60" w:after="60" w:line="240" w:lineRule="auto"/>
              <w:ind w:firstLine="0"/>
              <w:jc w:val="center"/>
              <w:rPr>
                <w:sz w:val="20"/>
                <w:szCs w:val="20"/>
              </w:rPr>
            </w:pPr>
            <w:r>
              <w:rPr>
                <w:sz w:val="20"/>
                <w:szCs w:val="20"/>
              </w:rPr>
              <w:t>1279.48</w:t>
            </w:r>
          </w:p>
        </w:tc>
        <w:tc>
          <w:tcPr>
            <w:tcW w:w="1260" w:type="dxa"/>
          </w:tcPr>
          <w:p w14:paraId="68479969" w14:textId="3368C825" w:rsidR="00D26889" w:rsidRPr="00B819E1" w:rsidRDefault="004B2CCB" w:rsidP="00C6242F">
            <w:pPr>
              <w:suppressAutoHyphens/>
              <w:spacing w:before="60" w:after="60" w:line="240" w:lineRule="auto"/>
              <w:ind w:firstLine="0"/>
              <w:jc w:val="center"/>
              <w:rPr>
                <w:sz w:val="20"/>
                <w:szCs w:val="20"/>
              </w:rPr>
            </w:pPr>
            <w:r>
              <w:rPr>
                <w:sz w:val="20"/>
                <w:szCs w:val="20"/>
              </w:rPr>
              <w:t>2.30</w:t>
            </w:r>
          </w:p>
        </w:tc>
        <w:tc>
          <w:tcPr>
            <w:tcW w:w="1260" w:type="dxa"/>
          </w:tcPr>
          <w:p w14:paraId="1DD531E1" w14:textId="5CCF0167" w:rsidR="00D26889" w:rsidRPr="00B819E1" w:rsidRDefault="004B2CCB" w:rsidP="00C6242F">
            <w:pPr>
              <w:suppressAutoHyphens/>
              <w:spacing w:before="60" w:after="60" w:line="240" w:lineRule="auto"/>
              <w:ind w:firstLine="0"/>
              <w:jc w:val="center"/>
              <w:rPr>
                <w:sz w:val="20"/>
                <w:szCs w:val="20"/>
              </w:rPr>
            </w:pPr>
            <w:r>
              <w:rPr>
                <w:sz w:val="20"/>
                <w:szCs w:val="20"/>
              </w:rPr>
              <w:t>0.14</w:t>
            </w:r>
          </w:p>
        </w:tc>
      </w:tr>
      <w:tr w:rsidR="00D26889" w:rsidRPr="00B819E1" w14:paraId="68529D00" w14:textId="77777777" w:rsidTr="00C6242F">
        <w:tc>
          <w:tcPr>
            <w:tcW w:w="5040" w:type="dxa"/>
          </w:tcPr>
          <w:p w14:paraId="424166AD" w14:textId="5971385F" w:rsidR="00D26889" w:rsidRPr="00B819E1" w:rsidRDefault="001D3217" w:rsidP="001D3217">
            <w:pPr>
              <w:suppressAutoHyphens/>
              <w:spacing w:before="60" w:after="60" w:line="240" w:lineRule="auto"/>
              <w:ind w:firstLine="0"/>
              <w:rPr>
                <w:sz w:val="20"/>
                <w:szCs w:val="20"/>
              </w:rPr>
            </w:pPr>
            <w:r>
              <w:rPr>
                <w:sz w:val="20"/>
                <w:szCs w:val="20"/>
              </w:rPr>
              <w:t xml:space="preserve">tmb6: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r w:rsidRPr="001D3217">
              <w:rPr>
                <w:sz w:val="20"/>
                <w:szCs w:val="20"/>
              </w:rPr>
              <w:t>Period:Project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r>
              <w:rPr>
                <w:sz w:val="20"/>
                <w:szCs w:val="20"/>
              </w:rPr>
              <w:t xml:space="preserve"> includes unique dispersion parameter for each project</w:t>
            </w:r>
          </w:p>
        </w:tc>
        <w:tc>
          <w:tcPr>
            <w:tcW w:w="1350" w:type="dxa"/>
          </w:tcPr>
          <w:p w14:paraId="620CC52D" w14:textId="6A64D635"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1EF53062" w14:textId="656E853E" w:rsidR="00D26889" w:rsidRPr="00B819E1" w:rsidRDefault="001D3217" w:rsidP="00C6242F">
            <w:pPr>
              <w:suppressAutoHyphens/>
              <w:spacing w:before="60" w:after="60" w:line="240" w:lineRule="auto"/>
              <w:ind w:firstLine="0"/>
              <w:jc w:val="center"/>
              <w:rPr>
                <w:sz w:val="20"/>
                <w:szCs w:val="20"/>
              </w:rPr>
            </w:pPr>
            <w:r>
              <w:rPr>
                <w:sz w:val="20"/>
                <w:szCs w:val="20"/>
              </w:rPr>
              <w:t>1280.20</w:t>
            </w:r>
          </w:p>
        </w:tc>
        <w:tc>
          <w:tcPr>
            <w:tcW w:w="1260" w:type="dxa"/>
          </w:tcPr>
          <w:p w14:paraId="3F4DDBB2" w14:textId="13BD4BC7" w:rsidR="00D26889" w:rsidRPr="00B819E1" w:rsidRDefault="004B2CCB" w:rsidP="00C6242F">
            <w:pPr>
              <w:suppressAutoHyphens/>
              <w:spacing w:before="60" w:after="60" w:line="240" w:lineRule="auto"/>
              <w:ind w:firstLine="0"/>
              <w:jc w:val="center"/>
              <w:rPr>
                <w:sz w:val="20"/>
                <w:szCs w:val="20"/>
              </w:rPr>
            </w:pPr>
            <w:r>
              <w:rPr>
                <w:sz w:val="20"/>
                <w:szCs w:val="20"/>
              </w:rPr>
              <w:t>3.02</w:t>
            </w:r>
          </w:p>
        </w:tc>
        <w:tc>
          <w:tcPr>
            <w:tcW w:w="1260" w:type="dxa"/>
          </w:tcPr>
          <w:p w14:paraId="28F20911" w14:textId="1D57626A" w:rsidR="00D26889" w:rsidRPr="00B819E1" w:rsidRDefault="004B2CCB" w:rsidP="00C6242F">
            <w:pPr>
              <w:suppressAutoHyphens/>
              <w:spacing w:before="60" w:after="60" w:line="240" w:lineRule="auto"/>
              <w:ind w:firstLine="0"/>
              <w:jc w:val="center"/>
              <w:rPr>
                <w:sz w:val="20"/>
                <w:szCs w:val="20"/>
              </w:rPr>
            </w:pPr>
            <w:r>
              <w:rPr>
                <w:sz w:val="20"/>
                <w:szCs w:val="20"/>
              </w:rPr>
              <w:t>0.10</w:t>
            </w:r>
          </w:p>
        </w:tc>
      </w:tr>
      <w:tr w:rsidR="00D26889" w:rsidRPr="00B819E1" w14:paraId="27C49ED4" w14:textId="77777777" w:rsidTr="00C6242F">
        <w:tc>
          <w:tcPr>
            <w:tcW w:w="5040" w:type="dxa"/>
          </w:tcPr>
          <w:p w14:paraId="445E024F" w14:textId="4E762FB3" w:rsidR="00D26889" w:rsidRPr="00B819E1" w:rsidRDefault="001D3217" w:rsidP="001D3217">
            <w:pPr>
              <w:suppressAutoHyphens/>
              <w:spacing w:before="60" w:after="60" w:line="240" w:lineRule="auto"/>
              <w:ind w:firstLine="0"/>
              <w:rPr>
                <w:sz w:val="20"/>
                <w:szCs w:val="20"/>
              </w:rPr>
            </w:pPr>
            <w:r>
              <w:rPr>
                <w:sz w:val="20"/>
                <w:szCs w:val="20"/>
              </w:rPr>
              <w:t xml:space="preserve">tmb5x: </w:t>
            </w:r>
            <w:proofErr w:type="spellStart"/>
            <w:r w:rsidRPr="001D3217">
              <w:rPr>
                <w:sz w:val="20"/>
                <w:szCs w:val="20"/>
              </w:rPr>
              <w:t>Roundwt</w:t>
            </w:r>
            <w:proofErr w:type="spellEnd"/>
            <w:r w:rsidRPr="001D3217">
              <w:rPr>
                <w:sz w:val="20"/>
                <w:szCs w:val="20"/>
              </w:rPr>
              <w:t xml:space="preserve"> ~ Period + Project + (Period | SP) + </w:t>
            </w:r>
            <w:proofErr w:type="spellStart"/>
            <w:r w:rsidRPr="001D3217">
              <w:rPr>
                <w:sz w:val="20"/>
                <w:szCs w:val="20"/>
              </w:rPr>
              <w:t>Period:Project</w:t>
            </w:r>
            <w:proofErr w:type="spellEnd"/>
            <w:r w:rsidRPr="001D3217">
              <w:rPr>
                <w:sz w:val="20"/>
                <w:szCs w:val="20"/>
              </w:rPr>
              <w:t xml:space="preserve"> +   </w:t>
            </w:r>
            <w:proofErr w:type="spellStart"/>
            <w:r w:rsidRPr="001D3217">
              <w:rPr>
                <w:sz w:val="20"/>
                <w:szCs w:val="20"/>
              </w:rPr>
              <w:t>Spat_sum:Project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658B6D75" w14:textId="2D90E7E4"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30F31CC3" w14:textId="725F5898" w:rsidR="00D26889" w:rsidRPr="00B819E1" w:rsidRDefault="001D3217" w:rsidP="00C6242F">
            <w:pPr>
              <w:suppressAutoHyphens/>
              <w:spacing w:before="60" w:after="60" w:line="240" w:lineRule="auto"/>
              <w:ind w:firstLine="0"/>
              <w:jc w:val="center"/>
              <w:rPr>
                <w:sz w:val="20"/>
                <w:szCs w:val="20"/>
              </w:rPr>
            </w:pPr>
            <w:r>
              <w:rPr>
                <w:sz w:val="20"/>
                <w:szCs w:val="20"/>
              </w:rPr>
              <w:t>1280.98</w:t>
            </w:r>
          </w:p>
        </w:tc>
        <w:tc>
          <w:tcPr>
            <w:tcW w:w="1260" w:type="dxa"/>
          </w:tcPr>
          <w:p w14:paraId="79A336F5" w14:textId="77AD0E28" w:rsidR="00D26889" w:rsidRPr="00B819E1" w:rsidRDefault="004B2CCB" w:rsidP="00C6242F">
            <w:pPr>
              <w:suppressAutoHyphens/>
              <w:spacing w:before="60" w:after="60" w:line="240" w:lineRule="auto"/>
              <w:ind w:firstLine="0"/>
              <w:jc w:val="center"/>
              <w:rPr>
                <w:sz w:val="20"/>
                <w:szCs w:val="20"/>
              </w:rPr>
            </w:pPr>
            <w:r>
              <w:rPr>
                <w:sz w:val="20"/>
                <w:szCs w:val="20"/>
              </w:rPr>
              <w:t>3.80</w:t>
            </w:r>
          </w:p>
        </w:tc>
        <w:tc>
          <w:tcPr>
            <w:tcW w:w="1260" w:type="dxa"/>
          </w:tcPr>
          <w:p w14:paraId="05805835" w14:textId="63FF89E6" w:rsidR="00D26889" w:rsidRPr="00B819E1" w:rsidRDefault="004B2CCB" w:rsidP="00C6242F">
            <w:pPr>
              <w:suppressAutoHyphens/>
              <w:spacing w:before="60" w:after="60" w:line="240" w:lineRule="auto"/>
              <w:ind w:firstLine="0"/>
              <w:jc w:val="center"/>
              <w:rPr>
                <w:sz w:val="20"/>
                <w:szCs w:val="20"/>
              </w:rPr>
            </w:pPr>
            <w:r>
              <w:rPr>
                <w:sz w:val="20"/>
                <w:szCs w:val="20"/>
              </w:rPr>
              <w:t>0.07</w:t>
            </w:r>
          </w:p>
        </w:tc>
      </w:tr>
      <w:tr w:rsidR="00D26889" w:rsidRPr="00B819E1" w14:paraId="34CA4AD5" w14:textId="77777777" w:rsidTr="00C6242F">
        <w:tc>
          <w:tcPr>
            <w:tcW w:w="5040" w:type="dxa"/>
          </w:tcPr>
          <w:p w14:paraId="3D0DFFFC" w14:textId="542683D2" w:rsidR="00D26889" w:rsidRPr="00B819E1" w:rsidRDefault="001D3217" w:rsidP="00D26889">
            <w:pPr>
              <w:suppressAutoHyphens/>
              <w:spacing w:before="60" w:after="60" w:line="240" w:lineRule="auto"/>
              <w:ind w:firstLine="0"/>
              <w:rPr>
                <w:sz w:val="20"/>
                <w:szCs w:val="20"/>
              </w:rPr>
            </w:pPr>
            <w:r>
              <w:rPr>
                <w:sz w:val="20"/>
                <w:szCs w:val="20"/>
              </w:rPr>
              <w:t xml:space="preserve">tmb4: </w:t>
            </w:r>
            <w:proofErr w:type="spellStart"/>
            <w:r w:rsidRPr="001D3217">
              <w:rPr>
                <w:sz w:val="20"/>
                <w:szCs w:val="20"/>
              </w:rPr>
              <w:t>Roundwt</w:t>
            </w:r>
            <w:proofErr w:type="spellEnd"/>
            <w:r w:rsidRPr="001D3217">
              <w:rPr>
                <w:sz w:val="20"/>
                <w:szCs w:val="20"/>
              </w:rPr>
              <w:t xml:space="preserve"> ~ (1 | SP) + Project + offset(log(</w:t>
            </w:r>
            <w:proofErr w:type="spellStart"/>
            <w:r w:rsidRPr="001D3217">
              <w:rPr>
                <w:sz w:val="20"/>
                <w:szCs w:val="20"/>
              </w:rPr>
              <w:t>Num_quads</w:t>
            </w:r>
            <w:proofErr w:type="spellEnd"/>
            <w:r w:rsidRPr="001D3217">
              <w:rPr>
                <w:sz w:val="20"/>
                <w:szCs w:val="20"/>
              </w:rPr>
              <w:t>))</w:t>
            </w:r>
          </w:p>
        </w:tc>
        <w:tc>
          <w:tcPr>
            <w:tcW w:w="1350" w:type="dxa"/>
          </w:tcPr>
          <w:p w14:paraId="5D223FA3" w14:textId="2B1CE661" w:rsidR="00D26889" w:rsidRPr="00B819E1" w:rsidRDefault="001D3217" w:rsidP="00D26889">
            <w:pPr>
              <w:suppressAutoHyphens/>
              <w:spacing w:before="60" w:after="60" w:line="240" w:lineRule="auto"/>
              <w:ind w:firstLine="0"/>
              <w:jc w:val="center"/>
              <w:rPr>
                <w:sz w:val="20"/>
                <w:szCs w:val="20"/>
              </w:rPr>
            </w:pPr>
            <w:r>
              <w:rPr>
                <w:sz w:val="20"/>
                <w:szCs w:val="20"/>
              </w:rPr>
              <w:t>6</w:t>
            </w:r>
          </w:p>
        </w:tc>
        <w:tc>
          <w:tcPr>
            <w:tcW w:w="1080" w:type="dxa"/>
          </w:tcPr>
          <w:p w14:paraId="05F028EF" w14:textId="69A76CCB" w:rsidR="00D26889" w:rsidRPr="00B819E1" w:rsidRDefault="001D3217" w:rsidP="00D26889">
            <w:pPr>
              <w:suppressAutoHyphens/>
              <w:spacing w:before="60" w:after="60" w:line="240" w:lineRule="auto"/>
              <w:ind w:firstLine="0"/>
              <w:jc w:val="center"/>
              <w:rPr>
                <w:sz w:val="20"/>
                <w:szCs w:val="20"/>
              </w:rPr>
            </w:pPr>
            <w:r>
              <w:rPr>
                <w:sz w:val="20"/>
                <w:szCs w:val="20"/>
              </w:rPr>
              <w:t>1304.35</w:t>
            </w:r>
          </w:p>
        </w:tc>
        <w:tc>
          <w:tcPr>
            <w:tcW w:w="1260" w:type="dxa"/>
          </w:tcPr>
          <w:p w14:paraId="695F0EB2" w14:textId="35A0AD09" w:rsidR="00D26889" w:rsidRPr="00B819E1" w:rsidRDefault="004B2CCB" w:rsidP="00D26889">
            <w:pPr>
              <w:suppressAutoHyphens/>
              <w:spacing w:before="60" w:after="60" w:line="240" w:lineRule="auto"/>
              <w:ind w:firstLine="0"/>
              <w:jc w:val="center"/>
              <w:rPr>
                <w:sz w:val="20"/>
                <w:szCs w:val="20"/>
              </w:rPr>
            </w:pPr>
            <w:r>
              <w:rPr>
                <w:sz w:val="20"/>
                <w:szCs w:val="20"/>
              </w:rPr>
              <w:t>27.16</w:t>
            </w:r>
          </w:p>
        </w:tc>
        <w:tc>
          <w:tcPr>
            <w:tcW w:w="1260" w:type="dxa"/>
          </w:tcPr>
          <w:p w14:paraId="7EC3B381" w14:textId="27B879B2" w:rsidR="00D26889" w:rsidRPr="00B819E1"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2C7F5D63" w14:textId="77777777" w:rsidTr="00C6242F">
        <w:tc>
          <w:tcPr>
            <w:tcW w:w="5040" w:type="dxa"/>
          </w:tcPr>
          <w:p w14:paraId="16590AB6" w14:textId="694926E8" w:rsidR="001D3217" w:rsidRDefault="001D3217" w:rsidP="00D26889">
            <w:pPr>
              <w:suppressAutoHyphens/>
              <w:spacing w:before="60" w:after="60" w:line="240" w:lineRule="auto"/>
              <w:ind w:firstLine="0"/>
              <w:rPr>
                <w:sz w:val="20"/>
                <w:szCs w:val="20"/>
              </w:rPr>
            </w:pPr>
            <w:r>
              <w:rPr>
                <w:sz w:val="20"/>
                <w:szCs w:val="20"/>
              </w:rPr>
              <w:t xml:space="preserve">tmb1: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70FC9D8A" w14:textId="0EBED4D5" w:rsidR="001D3217" w:rsidRPr="00B819E1" w:rsidRDefault="001D3217" w:rsidP="00D26889">
            <w:pPr>
              <w:suppressAutoHyphens/>
              <w:spacing w:before="60" w:after="60" w:line="240" w:lineRule="auto"/>
              <w:ind w:firstLine="0"/>
              <w:jc w:val="center"/>
              <w:rPr>
                <w:sz w:val="20"/>
                <w:szCs w:val="20"/>
              </w:rPr>
            </w:pPr>
            <w:r>
              <w:rPr>
                <w:sz w:val="20"/>
                <w:szCs w:val="20"/>
              </w:rPr>
              <w:t>5</w:t>
            </w:r>
          </w:p>
        </w:tc>
        <w:tc>
          <w:tcPr>
            <w:tcW w:w="1080" w:type="dxa"/>
          </w:tcPr>
          <w:p w14:paraId="2634A488" w14:textId="28FC3AD5" w:rsidR="001D3217" w:rsidRPr="00654E43" w:rsidRDefault="001D3217" w:rsidP="00D26889">
            <w:pPr>
              <w:suppressAutoHyphens/>
              <w:spacing w:before="60" w:after="60" w:line="240" w:lineRule="auto"/>
              <w:ind w:firstLine="0"/>
              <w:jc w:val="center"/>
              <w:rPr>
                <w:sz w:val="20"/>
                <w:szCs w:val="20"/>
              </w:rPr>
            </w:pPr>
            <w:r>
              <w:rPr>
                <w:sz w:val="20"/>
                <w:szCs w:val="20"/>
              </w:rPr>
              <w:t>1307.31</w:t>
            </w:r>
          </w:p>
        </w:tc>
        <w:tc>
          <w:tcPr>
            <w:tcW w:w="1260" w:type="dxa"/>
          </w:tcPr>
          <w:p w14:paraId="4C98B060" w14:textId="21A1F274" w:rsidR="001D3217" w:rsidRDefault="004B2CCB" w:rsidP="00D26889">
            <w:pPr>
              <w:suppressAutoHyphens/>
              <w:spacing w:before="60" w:after="60" w:line="240" w:lineRule="auto"/>
              <w:ind w:firstLine="0"/>
              <w:jc w:val="center"/>
              <w:rPr>
                <w:sz w:val="20"/>
                <w:szCs w:val="20"/>
              </w:rPr>
            </w:pPr>
            <w:r>
              <w:rPr>
                <w:sz w:val="20"/>
                <w:szCs w:val="20"/>
              </w:rPr>
              <w:t>30.13</w:t>
            </w:r>
          </w:p>
        </w:tc>
        <w:tc>
          <w:tcPr>
            <w:tcW w:w="1260" w:type="dxa"/>
          </w:tcPr>
          <w:p w14:paraId="18B32AD8" w14:textId="7D87654B"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398F80DD" w14:textId="77777777" w:rsidTr="00C6242F">
        <w:tc>
          <w:tcPr>
            <w:tcW w:w="5040" w:type="dxa"/>
          </w:tcPr>
          <w:p w14:paraId="79FA2246" w14:textId="2A0A5BA8" w:rsidR="001D3217" w:rsidRDefault="001D3217" w:rsidP="00D26889">
            <w:pPr>
              <w:suppressAutoHyphens/>
              <w:spacing w:before="60" w:after="60" w:line="240" w:lineRule="auto"/>
              <w:ind w:firstLine="0"/>
              <w:rPr>
                <w:sz w:val="20"/>
                <w:szCs w:val="20"/>
              </w:rPr>
            </w:pPr>
            <w:r>
              <w:rPr>
                <w:sz w:val="20"/>
                <w:szCs w:val="20"/>
              </w:rPr>
              <w:t xml:space="preserve">tmb00: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0C01C67A" w14:textId="49F7AEB1" w:rsidR="001D3217" w:rsidRPr="00B819E1" w:rsidRDefault="001D3217" w:rsidP="00D26889">
            <w:pPr>
              <w:suppressAutoHyphens/>
              <w:spacing w:before="60" w:after="60" w:line="240" w:lineRule="auto"/>
              <w:ind w:firstLine="0"/>
              <w:jc w:val="center"/>
              <w:rPr>
                <w:sz w:val="20"/>
                <w:szCs w:val="20"/>
              </w:rPr>
            </w:pPr>
            <w:r>
              <w:rPr>
                <w:sz w:val="20"/>
                <w:szCs w:val="20"/>
              </w:rPr>
              <w:t>4</w:t>
            </w:r>
          </w:p>
        </w:tc>
        <w:tc>
          <w:tcPr>
            <w:tcW w:w="1080" w:type="dxa"/>
          </w:tcPr>
          <w:p w14:paraId="3B27F14A" w14:textId="1C6822BE" w:rsidR="001D3217" w:rsidRPr="00654E43" w:rsidRDefault="001D3217" w:rsidP="00D26889">
            <w:pPr>
              <w:suppressAutoHyphens/>
              <w:spacing w:before="60" w:after="60" w:line="240" w:lineRule="auto"/>
              <w:ind w:firstLine="0"/>
              <w:jc w:val="center"/>
              <w:rPr>
                <w:sz w:val="20"/>
                <w:szCs w:val="20"/>
              </w:rPr>
            </w:pPr>
            <w:r>
              <w:rPr>
                <w:sz w:val="20"/>
                <w:szCs w:val="20"/>
              </w:rPr>
              <w:t>1309.96</w:t>
            </w:r>
          </w:p>
        </w:tc>
        <w:tc>
          <w:tcPr>
            <w:tcW w:w="1260" w:type="dxa"/>
          </w:tcPr>
          <w:p w14:paraId="06607BDA" w14:textId="761ABB52" w:rsidR="001D3217" w:rsidRDefault="004B2CCB" w:rsidP="00D26889">
            <w:pPr>
              <w:suppressAutoHyphens/>
              <w:spacing w:before="60" w:after="60" w:line="240" w:lineRule="auto"/>
              <w:ind w:firstLine="0"/>
              <w:jc w:val="center"/>
              <w:rPr>
                <w:sz w:val="20"/>
                <w:szCs w:val="20"/>
              </w:rPr>
            </w:pPr>
            <w:r>
              <w:rPr>
                <w:sz w:val="20"/>
                <w:szCs w:val="20"/>
              </w:rPr>
              <w:t>32.78</w:t>
            </w:r>
          </w:p>
        </w:tc>
        <w:tc>
          <w:tcPr>
            <w:tcW w:w="1260" w:type="dxa"/>
          </w:tcPr>
          <w:p w14:paraId="3E7C171D" w14:textId="4E45EC0D"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1E688CE4" w14:textId="77777777" w:rsidTr="00C6242F">
        <w:tc>
          <w:tcPr>
            <w:tcW w:w="5040" w:type="dxa"/>
          </w:tcPr>
          <w:p w14:paraId="53CDDA25" w14:textId="2B36EDD5" w:rsidR="001D3217" w:rsidRDefault="001D3217" w:rsidP="00D26889">
            <w:pPr>
              <w:suppressAutoHyphens/>
              <w:spacing w:before="60" w:after="60" w:line="240" w:lineRule="auto"/>
              <w:ind w:firstLine="0"/>
              <w:rPr>
                <w:sz w:val="20"/>
                <w:szCs w:val="20"/>
              </w:rPr>
            </w:pPr>
            <w:r>
              <w:rPr>
                <w:sz w:val="20"/>
                <w:szCs w:val="20"/>
              </w:rPr>
              <w:t xml:space="preserve">tmb0: </w:t>
            </w:r>
            <w:proofErr w:type="spellStart"/>
            <w:r w:rsidRPr="001D3217">
              <w:rPr>
                <w:sz w:val="20"/>
                <w:szCs w:val="20"/>
              </w:rPr>
              <w:t>Roundwt</w:t>
            </w:r>
            <w:proofErr w:type="spellEnd"/>
            <w:r w:rsidRPr="001D3217">
              <w:rPr>
                <w:sz w:val="20"/>
                <w:szCs w:val="20"/>
              </w:rPr>
              <w:t xml:space="preserve"> ~ (1 | SP)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1B36B15C" w14:textId="3DF5A8CC" w:rsidR="001D3217" w:rsidRPr="00B819E1" w:rsidRDefault="001D3217" w:rsidP="00D26889">
            <w:pPr>
              <w:suppressAutoHyphens/>
              <w:spacing w:before="60" w:after="60" w:line="240" w:lineRule="auto"/>
              <w:ind w:firstLine="0"/>
              <w:jc w:val="center"/>
              <w:rPr>
                <w:sz w:val="20"/>
                <w:szCs w:val="20"/>
              </w:rPr>
            </w:pPr>
            <w:r>
              <w:rPr>
                <w:sz w:val="20"/>
                <w:szCs w:val="20"/>
              </w:rPr>
              <w:t>3</w:t>
            </w:r>
          </w:p>
        </w:tc>
        <w:tc>
          <w:tcPr>
            <w:tcW w:w="1080" w:type="dxa"/>
          </w:tcPr>
          <w:p w14:paraId="1C3EC9D3" w14:textId="0EB3240E" w:rsidR="001D3217" w:rsidRPr="00654E43" w:rsidRDefault="001D3217" w:rsidP="00D26889">
            <w:pPr>
              <w:suppressAutoHyphens/>
              <w:spacing w:before="60" w:after="60" w:line="240" w:lineRule="auto"/>
              <w:ind w:firstLine="0"/>
              <w:jc w:val="center"/>
              <w:rPr>
                <w:sz w:val="20"/>
                <w:szCs w:val="20"/>
              </w:rPr>
            </w:pPr>
            <w:r>
              <w:rPr>
                <w:sz w:val="20"/>
                <w:szCs w:val="20"/>
              </w:rPr>
              <w:t>1312.55</w:t>
            </w:r>
          </w:p>
        </w:tc>
        <w:tc>
          <w:tcPr>
            <w:tcW w:w="1260" w:type="dxa"/>
          </w:tcPr>
          <w:p w14:paraId="2FD16E5B" w14:textId="131D8BDC" w:rsidR="001D3217" w:rsidRDefault="004B2CCB" w:rsidP="00D26889">
            <w:pPr>
              <w:suppressAutoHyphens/>
              <w:spacing w:before="60" w:after="60" w:line="240" w:lineRule="auto"/>
              <w:ind w:firstLine="0"/>
              <w:jc w:val="center"/>
              <w:rPr>
                <w:sz w:val="20"/>
                <w:szCs w:val="20"/>
              </w:rPr>
            </w:pPr>
            <w:r>
              <w:rPr>
                <w:sz w:val="20"/>
                <w:szCs w:val="20"/>
              </w:rPr>
              <w:t>35.37</w:t>
            </w:r>
          </w:p>
        </w:tc>
        <w:tc>
          <w:tcPr>
            <w:tcW w:w="1260" w:type="dxa"/>
          </w:tcPr>
          <w:p w14:paraId="10837693" w14:textId="6B7D87A9" w:rsidR="001D3217" w:rsidRDefault="004B2CCB" w:rsidP="00D26889">
            <w:pPr>
              <w:suppressAutoHyphens/>
              <w:spacing w:before="60" w:after="60" w:line="240" w:lineRule="auto"/>
              <w:ind w:firstLine="0"/>
              <w:jc w:val="center"/>
              <w:rPr>
                <w:sz w:val="20"/>
                <w:szCs w:val="20"/>
              </w:rPr>
            </w:pPr>
            <w:r>
              <w:rPr>
                <w:sz w:val="20"/>
                <w:szCs w:val="20"/>
              </w:rPr>
              <w:t>0.00</w:t>
            </w:r>
          </w:p>
        </w:tc>
      </w:tr>
    </w:tbl>
    <w:p w14:paraId="7BA962B2" w14:textId="202002C0" w:rsidR="00A67B00" w:rsidRDefault="00A67B00" w:rsidP="004C06BA">
      <w:pPr>
        <w:suppressAutoHyphens/>
        <w:rPr>
          <w:szCs w:val="24"/>
        </w:rPr>
      </w:pPr>
      <w:r w:rsidRPr="001E673E">
        <w:rPr>
          <w:szCs w:val="24"/>
        </w:rPr>
        <w:br w:type="page"/>
      </w:r>
    </w:p>
    <w:p w14:paraId="2FEB2902" w14:textId="4627BC56" w:rsidR="00012793" w:rsidRPr="001E673E" w:rsidRDefault="00012793" w:rsidP="00012793">
      <w:pPr>
        <w:spacing w:line="240" w:lineRule="auto"/>
        <w:ind w:firstLine="0"/>
        <w:rPr>
          <w:szCs w:val="24"/>
        </w:rPr>
      </w:pPr>
      <w:r w:rsidRPr="001E673E">
        <w:rPr>
          <w:szCs w:val="24"/>
        </w:rPr>
        <w:lastRenderedPageBreak/>
        <w:t xml:space="preserve">Table </w:t>
      </w:r>
      <w:r w:rsidR="00B05AAF">
        <w:rPr>
          <w:szCs w:val="24"/>
        </w:rPr>
        <w:t>6</w:t>
      </w:r>
      <w:r w:rsidRPr="001E673E">
        <w:rPr>
          <w:szCs w:val="24"/>
        </w:rPr>
        <w:t xml:space="preserve">. Model selection table for the GLM </w:t>
      </w:r>
      <w:r>
        <w:rPr>
          <w:szCs w:val="24"/>
        </w:rPr>
        <w:t>assessing patterns in</w:t>
      </w:r>
      <w:r w:rsidRPr="001E673E">
        <w:rPr>
          <w:szCs w:val="24"/>
        </w:rPr>
        <w:t xml:space="preserve"> oyster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are provided to inform comparisons of the model statistical </w:t>
      </w:r>
      <w:r w:rsidRPr="00A13C6A">
        <w:rPr>
          <w:szCs w:val="24"/>
        </w:rPr>
        <w:t xml:space="preserve">fit to the data. Period = a continuous variable which describes time (one-half year, summer or winter); bay = Pensacola, East (St. Andrew), or </w:t>
      </w:r>
      <w:proofErr w:type="gramStart"/>
      <w:r w:rsidRPr="00A13C6A">
        <w:rPr>
          <w:szCs w:val="24"/>
        </w:rPr>
        <w:t>Apalachicola bay</w:t>
      </w:r>
      <w:proofErr w:type="gramEnd"/>
      <w:r w:rsidRPr="00A13C6A">
        <w:rPr>
          <w:szCs w:val="24"/>
        </w:rPr>
        <w:t>.</w:t>
      </w:r>
      <w:r w:rsidR="001D3217">
        <w:rPr>
          <w:szCs w:val="24"/>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B05AA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proofErr w:type="spellStart"/>
            <w:r>
              <w:rPr>
                <w:szCs w:val="24"/>
              </w:rPr>
              <w:t>AICcc</w:t>
            </w:r>
            <w:proofErr w:type="spellEnd"/>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r>
              <w:rPr>
                <w:szCs w:val="24"/>
              </w:rPr>
              <w:t xml:space="preserve"> Weight</w:t>
            </w:r>
          </w:p>
        </w:tc>
      </w:tr>
      <w:tr w:rsidR="007D7230" w:rsidRPr="001E673E" w14:paraId="4DC61516" w14:textId="77777777" w:rsidTr="00B05AAF">
        <w:tc>
          <w:tcPr>
            <w:tcW w:w="4770" w:type="dxa"/>
          </w:tcPr>
          <w:p w14:paraId="0F6332D4" w14:textId="51DD330D"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6BA1A3FD" w14:textId="2FD0EB5F" w:rsidR="007D7230" w:rsidRPr="004C06BA" w:rsidRDefault="007D7230" w:rsidP="007D7230">
            <w:pPr>
              <w:suppressAutoHyphens/>
              <w:spacing w:after="120" w:line="240" w:lineRule="auto"/>
              <w:ind w:firstLine="0"/>
              <w:jc w:val="center"/>
              <w:rPr>
                <w:szCs w:val="24"/>
              </w:rPr>
            </w:pPr>
            <w:r>
              <w:rPr>
                <w:szCs w:val="24"/>
              </w:rPr>
              <w:t>8</w:t>
            </w:r>
          </w:p>
        </w:tc>
        <w:tc>
          <w:tcPr>
            <w:tcW w:w="1078" w:type="dxa"/>
          </w:tcPr>
          <w:p w14:paraId="331D21DD" w14:textId="0A5A7B4D" w:rsidR="007D7230" w:rsidRPr="004C06BA" w:rsidRDefault="007D7230" w:rsidP="007D7230">
            <w:pPr>
              <w:suppressAutoHyphens/>
              <w:spacing w:after="120" w:line="240" w:lineRule="auto"/>
              <w:ind w:firstLine="0"/>
              <w:rPr>
                <w:szCs w:val="24"/>
              </w:rPr>
            </w:pPr>
            <w:r>
              <w:rPr>
                <w:szCs w:val="24"/>
              </w:rPr>
              <w:t>2055.4</w:t>
            </w:r>
          </w:p>
        </w:tc>
        <w:tc>
          <w:tcPr>
            <w:tcW w:w="1193" w:type="dxa"/>
          </w:tcPr>
          <w:p w14:paraId="7FA8E5FC" w14:textId="3A153F5A" w:rsidR="007D7230" w:rsidRPr="004C06BA" w:rsidRDefault="001D3217" w:rsidP="007D7230">
            <w:pPr>
              <w:suppressAutoHyphens/>
              <w:spacing w:after="120" w:line="240" w:lineRule="auto"/>
              <w:ind w:firstLine="0"/>
              <w:jc w:val="center"/>
              <w:rPr>
                <w:szCs w:val="24"/>
              </w:rPr>
            </w:pPr>
            <w:r>
              <w:rPr>
                <w:szCs w:val="24"/>
              </w:rPr>
              <w:t>0.00</w:t>
            </w:r>
          </w:p>
        </w:tc>
        <w:tc>
          <w:tcPr>
            <w:tcW w:w="1127" w:type="dxa"/>
          </w:tcPr>
          <w:p w14:paraId="0D8BF86D" w14:textId="0BD4EB64" w:rsidR="007D7230" w:rsidRDefault="007D7230" w:rsidP="007D7230">
            <w:pPr>
              <w:suppressAutoHyphens/>
              <w:spacing w:after="120" w:line="240" w:lineRule="auto"/>
              <w:ind w:firstLine="0"/>
              <w:jc w:val="center"/>
              <w:rPr>
                <w:szCs w:val="24"/>
              </w:rPr>
            </w:pPr>
            <w:r>
              <w:rPr>
                <w:szCs w:val="24"/>
              </w:rPr>
              <w:t>0</w:t>
            </w:r>
            <w:r w:rsidR="001D3217">
              <w:rPr>
                <w:szCs w:val="24"/>
              </w:rPr>
              <w:t>.56</w:t>
            </w:r>
          </w:p>
        </w:tc>
      </w:tr>
      <w:tr w:rsidR="007D7230" w:rsidRPr="001E673E" w14:paraId="24F29A64" w14:textId="77777777" w:rsidTr="002A7EFF">
        <w:tc>
          <w:tcPr>
            <w:tcW w:w="4770" w:type="dxa"/>
          </w:tcPr>
          <w:p w14:paraId="4323BC44" w14:textId="21832542"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4CFA5D49" w14:textId="7CE25F65" w:rsidR="007D7230" w:rsidRPr="004C06BA" w:rsidRDefault="007D7230" w:rsidP="007D7230">
            <w:pPr>
              <w:suppressAutoHyphens/>
              <w:spacing w:after="120" w:line="240" w:lineRule="auto"/>
              <w:ind w:firstLine="0"/>
              <w:jc w:val="center"/>
              <w:rPr>
                <w:szCs w:val="24"/>
              </w:rPr>
            </w:pPr>
            <w:r>
              <w:rPr>
                <w:szCs w:val="24"/>
              </w:rPr>
              <w:t>6</w:t>
            </w:r>
          </w:p>
        </w:tc>
        <w:tc>
          <w:tcPr>
            <w:tcW w:w="1078" w:type="dxa"/>
          </w:tcPr>
          <w:p w14:paraId="3BD99887" w14:textId="32F7B8DF" w:rsidR="007D7230" w:rsidRPr="004C06BA" w:rsidRDefault="007D7230" w:rsidP="007D7230">
            <w:pPr>
              <w:suppressAutoHyphens/>
              <w:spacing w:after="120" w:line="240" w:lineRule="auto"/>
              <w:ind w:firstLine="0"/>
              <w:rPr>
                <w:szCs w:val="24"/>
              </w:rPr>
            </w:pPr>
            <w:r>
              <w:rPr>
                <w:szCs w:val="24"/>
              </w:rPr>
              <w:t>2058.54</w:t>
            </w:r>
          </w:p>
        </w:tc>
        <w:tc>
          <w:tcPr>
            <w:tcW w:w="1193" w:type="dxa"/>
          </w:tcPr>
          <w:p w14:paraId="25BD592C" w14:textId="546109F9"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6C12B690" w14:textId="664EFCCE"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5F72484E" w14:textId="77777777" w:rsidTr="002A7EFF">
        <w:tc>
          <w:tcPr>
            <w:tcW w:w="4770" w:type="dxa"/>
          </w:tcPr>
          <w:p w14:paraId="0A19AD59" w14:textId="0A4838D7"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00CB7798">
              <w:rPr>
                <w:sz w:val="20"/>
                <w:szCs w:val="20"/>
              </w:rPr>
              <w:t>Round_wt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161BD998" w14:textId="13729543" w:rsidR="007D7230" w:rsidRPr="004C06BA" w:rsidRDefault="007D7230" w:rsidP="007D7230">
            <w:pPr>
              <w:suppressAutoHyphens/>
              <w:spacing w:after="120" w:line="240" w:lineRule="auto"/>
              <w:ind w:firstLine="0"/>
              <w:jc w:val="center"/>
              <w:rPr>
                <w:szCs w:val="24"/>
              </w:rPr>
            </w:pPr>
            <w:r>
              <w:rPr>
                <w:szCs w:val="24"/>
              </w:rPr>
              <w:t>4</w:t>
            </w:r>
          </w:p>
        </w:tc>
        <w:tc>
          <w:tcPr>
            <w:tcW w:w="1078" w:type="dxa"/>
          </w:tcPr>
          <w:p w14:paraId="457760C7" w14:textId="74A56E1A" w:rsidR="007D7230" w:rsidRPr="004C06BA" w:rsidRDefault="007D7230" w:rsidP="007D7230">
            <w:pPr>
              <w:suppressAutoHyphens/>
              <w:spacing w:after="120" w:line="240" w:lineRule="auto"/>
              <w:ind w:firstLine="0"/>
              <w:rPr>
                <w:szCs w:val="24"/>
              </w:rPr>
            </w:pPr>
            <w:r>
              <w:rPr>
                <w:szCs w:val="24"/>
              </w:rPr>
              <w:t>2058.54</w:t>
            </w:r>
          </w:p>
        </w:tc>
        <w:tc>
          <w:tcPr>
            <w:tcW w:w="1193" w:type="dxa"/>
          </w:tcPr>
          <w:p w14:paraId="0FC893DA" w14:textId="77237581"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1CDCD8B5" w14:textId="6B4BB42B"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349A0AFC" w14:textId="77777777" w:rsidTr="002A7EFF">
        <w:tc>
          <w:tcPr>
            <w:tcW w:w="4770" w:type="dxa"/>
          </w:tcPr>
          <w:p w14:paraId="3E4CCD26" w14:textId="7B65FB3D" w:rsidR="007D7230" w:rsidRPr="00A9205E" w:rsidRDefault="007D7230" w:rsidP="007D7230">
            <w:pPr>
              <w:suppressAutoHyphens/>
              <w:spacing w:after="120" w:line="240" w:lineRule="auto"/>
              <w:ind w:firstLine="0"/>
              <w:rPr>
                <w:sz w:val="20"/>
                <w:szCs w:val="20"/>
              </w:rPr>
            </w:pPr>
            <w:r w:rsidRPr="00A9205E">
              <w:rPr>
                <w:sz w:val="20"/>
                <w:szCs w:val="20"/>
              </w:rPr>
              <w:t xml:space="preserve">tmb0: </w:t>
            </w:r>
            <w:proofErr w:type="spellStart"/>
            <w:r w:rsidR="00CB7798">
              <w:rPr>
                <w:sz w:val="20"/>
                <w:szCs w:val="20"/>
              </w:rPr>
              <w:t>Round_wt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23670B77" w14:textId="2DD4F0A6" w:rsidR="007D7230" w:rsidRPr="004C06BA" w:rsidRDefault="007D7230" w:rsidP="007D7230">
            <w:pPr>
              <w:suppressAutoHyphens/>
              <w:spacing w:after="120" w:line="240" w:lineRule="auto"/>
              <w:ind w:firstLine="0"/>
              <w:jc w:val="center"/>
              <w:rPr>
                <w:szCs w:val="24"/>
              </w:rPr>
            </w:pPr>
            <w:r>
              <w:rPr>
                <w:szCs w:val="24"/>
              </w:rPr>
              <w:t>3</w:t>
            </w:r>
          </w:p>
        </w:tc>
        <w:tc>
          <w:tcPr>
            <w:tcW w:w="1078" w:type="dxa"/>
          </w:tcPr>
          <w:p w14:paraId="432F93D8" w14:textId="75AE7D69" w:rsidR="007D7230" w:rsidRPr="004C06BA" w:rsidRDefault="007D7230" w:rsidP="007D7230">
            <w:pPr>
              <w:suppressAutoHyphens/>
              <w:spacing w:after="120" w:line="240" w:lineRule="auto"/>
              <w:ind w:firstLine="0"/>
              <w:rPr>
                <w:szCs w:val="24"/>
              </w:rPr>
            </w:pPr>
            <w:r>
              <w:rPr>
                <w:szCs w:val="24"/>
              </w:rPr>
              <w:t>2058.66</w:t>
            </w:r>
          </w:p>
        </w:tc>
        <w:tc>
          <w:tcPr>
            <w:tcW w:w="1193" w:type="dxa"/>
          </w:tcPr>
          <w:p w14:paraId="1347A77A" w14:textId="1CD42D57" w:rsidR="007D7230" w:rsidRPr="004C06BA" w:rsidRDefault="001D3217" w:rsidP="007D7230">
            <w:pPr>
              <w:suppressAutoHyphens/>
              <w:spacing w:after="120" w:line="240" w:lineRule="auto"/>
              <w:ind w:firstLine="0"/>
              <w:jc w:val="center"/>
              <w:rPr>
                <w:szCs w:val="24"/>
              </w:rPr>
            </w:pPr>
            <w:r>
              <w:rPr>
                <w:szCs w:val="24"/>
              </w:rPr>
              <w:t>3.22</w:t>
            </w:r>
          </w:p>
        </w:tc>
        <w:tc>
          <w:tcPr>
            <w:tcW w:w="1127" w:type="dxa"/>
          </w:tcPr>
          <w:p w14:paraId="3EF0BD46" w14:textId="64E58C72" w:rsidR="007D7230" w:rsidRPr="004C06BA" w:rsidRDefault="007D7230" w:rsidP="007D7230">
            <w:pPr>
              <w:suppressAutoHyphens/>
              <w:spacing w:after="120" w:line="240" w:lineRule="auto"/>
              <w:ind w:firstLine="0"/>
              <w:jc w:val="center"/>
              <w:rPr>
                <w:szCs w:val="24"/>
              </w:rPr>
            </w:pPr>
            <w:r>
              <w:rPr>
                <w:szCs w:val="24"/>
              </w:rPr>
              <w:t>0.</w:t>
            </w:r>
            <w:r w:rsidR="001D3217">
              <w:rPr>
                <w:szCs w:val="24"/>
              </w:rPr>
              <w:t>11</w:t>
            </w:r>
          </w:p>
        </w:tc>
      </w:tr>
      <w:tr w:rsidR="007D7230" w:rsidRPr="001E673E" w14:paraId="3DCEBED5" w14:textId="77777777" w:rsidTr="002A7EFF">
        <w:tc>
          <w:tcPr>
            <w:tcW w:w="4770" w:type="dxa"/>
          </w:tcPr>
          <w:p w14:paraId="14A4363F" w14:textId="2FA5141A"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00CB7798">
              <w:rPr>
                <w:sz w:val="20"/>
                <w:szCs w:val="20"/>
              </w:rPr>
              <w:t>Round_wt</w:t>
            </w:r>
            <w:proofErr w:type="spellEnd"/>
            <w:r w:rsidRPr="00A9205E">
              <w:rPr>
                <w:sz w:val="20"/>
                <w:szCs w:val="20"/>
              </w:rPr>
              <w:t xml:space="preserve"> ~ (1 | Site)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7AC1DA69" w14:textId="5D20EAD1" w:rsidR="007D7230" w:rsidRPr="004C06BA" w:rsidRDefault="007D7230" w:rsidP="007D7230">
            <w:pPr>
              <w:suppressAutoHyphens/>
              <w:spacing w:after="120" w:line="240" w:lineRule="auto"/>
              <w:ind w:firstLine="0"/>
              <w:jc w:val="center"/>
              <w:rPr>
                <w:szCs w:val="24"/>
              </w:rPr>
            </w:pPr>
            <w:r>
              <w:rPr>
                <w:szCs w:val="24"/>
              </w:rPr>
              <w:t>5</w:t>
            </w:r>
          </w:p>
        </w:tc>
        <w:tc>
          <w:tcPr>
            <w:tcW w:w="1078" w:type="dxa"/>
          </w:tcPr>
          <w:p w14:paraId="79E4F1F1" w14:textId="4B0CB563" w:rsidR="007D7230" w:rsidRPr="004C06BA" w:rsidRDefault="007D7230" w:rsidP="007D7230">
            <w:pPr>
              <w:suppressAutoHyphens/>
              <w:spacing w:after="120" w:line="240" w:lineRule="auto"/>
              <w:ind w:firstLine="0"/>
              <w:rPr>
                <w:szCs w:val="24"/>
              </w:rPr>
            </w:pPr>
            <w:r>
              <w:rPr>
                <w:szCs w:val="24"/>
              </w:rPr>
              <w:t>2058.90</w:t>
            </w:r>
          </w:p>
        </w:tc>
        <w:tc>
          <w:tcPr>
            <w:tcW w:w="1193" w:type="dxa"/>
          </w:tcPr>
          <w:p w14:paraId="5F2297DF" w14:textId="4F3D38F4" w:rsidR="007D7230" w:rsidRPr="004C06BA" w:rsidRDefault="001D3217" w:rsidP="007D7230">
            <w:pPr>
              <w:suppressAutoHyphens/>
              <w:spacing w:after="120" w:line="240" w:lineRule="auto"/>
              <w:ind w:firstLine="0"/>
              <w:jc w:val="center"/>
              <w:rPr>
                <w:szCs w:val="24"/>
              </w:rPr>
            </w:pPr>
            <w:r>
              <w:rPr>
                <w:szCs w:val="24"/>
              </w:rPr>
              <w:t>3.46</w:t>
            </w:r>
          </w:p>
        </w:tc>
        <w:tc>
          <w:tcPr>
            <w:tcW w:w="1127" w:type="dxa"/>
          </w:tcPr>
          <w:p w14:paraId="4D292073" w14:textId="33FBC9C3" w:rsidR="007D7230" w:rsidRPr="004C06BA" w:rsidRDefault="007D7230" w:rsidP="007D7230">
            <w:pPr>
              <w:suppressAutoHyphens/>
              <w:spacing w:after="120" w:line="240" w:lineRule="auto"/>
              <w:ind w:firstLine="0"/>
              <w:jc w:val="center"/>
              <w:rPr>
                <w:szCs w:val="24"/>
              </w:rPr>
            </w:pPr>
            <w:r>
              <w:rPr>
                <w:szCs w:val="24"/>
              </w:rPr>
              <w:t>0.</w:t>
            </w:r>
            <w:r w:rsidR="001D3217">
              <w:rPr>
                <w:szCs w:val="24"/>
              </w:rPr>
              <w:t>10</w:t>
            </w:r>
          </w:p>
        </w:tc>
      </w:tr>
      <w:tr w:rsidR="001D3217" w:rsidRPr="001E673E" w14:paraId="5D83FBEF" w14:textId="77777777" w:rsidTr="002A7EFF">
        <w:tc>
          <w:tcPr>
            <w:tcW w:w="4770" w:type="dxa"/>
          </w:tcPr>
          <w:p w14:paraId="22922025" w14:textId="1C84DCEE" w:rsidR="001D3217" w:rsidRPr="00A9205E" w:rsidRDefault="001D3217"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Pr>
                <w:sz w:val="20"/>
                <w:szCs w:val="20"/>
              </w:rPr>
              <w:t>Round_wt</w:t>
            </w:r>
            <w:proofErr w:type="spellEnd"/>
            <w:r w:rsidRPr="00A9205E">
              <w:rPr>
                <w:sz w:val="20"/>
                <w:szCs w:val="20"/>
              </w:rPr>
              <w:t xml:space="preserve"> ~ Period + </w:t>
            </w:r>
            <w:r>
              <w:rPr>
                <w:sz w:val="20"/>
                <w:szCs w:val="20"/>
              </w:rPr>
              <w:t>Bay</w:t>
            </w:r>
            <w:r w:rsidRPr="00A9205E">
              <w:rPr>
                <w:sz w:val="20"/>
                <w:szCs w:val="20"/>
              </w:rPr>
              <w:t xml:space="preserve"> + (Period | Site)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5AE802BB" w14:textId="23420B46" w:rsidR="001D3217" w:rsidRDefault="001D3217" w:rsidP="007D7230">
            <w:pPr>
              <w:suppressAutoHyphens/>
              <w:spacing w:after="120" w:line="240" w:lineRule="auto"/>
              <w:ind w:firstLine="0"/>
              <w:jc w:val="center"/>
              <w:rPr>
                <w:szCs w:val="24"/>
              </w:rPr>
            </w:pPr>
            <w:r>
              <w:rPr>
                <w:szCs w:val="24"/>
              </w:rPr>
              <w:t>Did not converge</w:t>
            </w:r>
          </w:p>
        </w:tc>
        <w:tc>
          <w:tcPr>
            <w:tcW w:w="1078" w:type="dxa"/>
          </w:tcPr>
          <w:p w14:paraId="11BDB13A" w14:textId="77777777" w:rsidR="001D3217" w:rsidRDefault="001D3217" w:rsidP="007D7230">
            <w:pPr>
              <w:suppressAutoHyphens/>
              <w:spacing w:after="120" w:line="240" w:lineRule="auto"/>
              <w:ind w:firstLine="0"/>
              <w:rPr>
                <w:szCs w:val="24"/>
              </w:rPr>
            </w:pPr>
          </w:p>
        </w:tc>
        <w:tc>
          <w:tcPr>
            <w:tcW w:w="1193" w:type="dxa"/>
          </w:tcPr>
          <w:p w14:paraId="3544CA20" w14:textId="77777777" w:rsidR="001D3217" w:rsidRDefault="001D3217" w:rsidP="007D7230">
            <w:pPr>
              <w:suppressAutoHyphens/>
              <w:spacing w:after="120" w:line="240" w:lineRule="auto"/>
              <w:ind w:firstLine="0"/>
              <w:jc w:val="center"/>
              <w:rPr>
                <w:szCs w:val="24"/>
              </w:rPr>
            </w:pPr>
          </w:p>
        </w:tc>
        <w:tc>
          <w:tcPr>
            <w:tcW w:w="1127" w:type="dxa"/>
          </w:tcPr>
          <w:p w14:paraId="2B0AEF1D" w14:textId="77777777" w:rsidR="001D3217" w:rsidRDefault="001D3217" w:rsidP="007D7230">
            <w:pPr>
              <w:suppressAutoHyphens/>
              <w:spacing w:after="120" w:line="240" w:lineRule="auto"/>
              <w:ind w:firstLine="0"/>
              <w:jc w:val="center"/>
              <w:rPr>
                <w:szCs w:val="24"/>
              </w:rPr>
            </w:pPr>
          </w:p>
        </w:tc>
      </w:tr>
      <w:tr w:rsidR="007D7230" w:rsidRPr="001E673E" w14:paraId="0EA177AD" w14:textId="77777777" w:rsidTr="00012793">
        <w:tc>
          <w:tcPr>
            <w:tcW w:w="4770" w:type="dxa"/>
          </w:tcPr>
          <w:p w14:paraId="3F7BD02A" w14:textId="1C4A6E59"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w:t>
            </w:r>
            <w:r>
              <w:rPr>
                <w:sz w:val="20"/>
                <w:szCs w:val="20"/>
              </w:rPr>
              <w:t>Bay</w:t>
            </w:r>
            <w:r w:rsidRPr="00F82427">
              <w:rPr>
                <w:sz w:val="20"/>
                <w:szCs w:val="20"/>
              </w:rPr>
              <w:t xml:space="preserve"> + (Period | SP) + </w:t>
            </w:r>
            <w:proofErr w:type="spellStart"/>
            <w:proofErr w:type="gramStart"/>
            <w:r w:rsidRPr="00F82427">
              <w:rPr>
                <w:sz w:val="20"/>
                <w:szCs w:val="20"/>
              </w:rPr>
              <w:t>Period:</w:t>
            </w:r>
            <w:r>
              <w:rPr>
                <w:sz w:val="20"/>
                <w:szCs w:val="20"/>
              </w:rPr>
              <w:t>Bay</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Bay</w:t>
            </w:r>
          </w:p>
        </w:tc>
        <w:tc>
          <w:tcPr>
            <w:tcW w:w="1192" w:type="dxa"/>
          </w:tcPr>
          <w:p w14:paraId="0BEDAC7C" w14:textId="0682475B" w:rsidR="007D7230" w:rsidRPr="004C06BA" w:rsidRDefault="007D7230" w:rsidP="007D7230">
            <w:pPr>
              <w:suppressAutoHyphens/>
              <w:spacing w:after="120" w:line="240" w:lineRule="auto"/>
              <w:ind w:firstLine="0"/>
              <w:jc w:val="center"/>
              <w:rPr>
                <w:szCs w:val="24"/>
              </w:rPr>
            </w:pPr>
            <w:r>
              <w:rPr>
                <w:szCs w:val="24"/>
              </w:rPr>
              <w:t>Did not converge</w:t>
            </w:r>
          </w:p>
        </w:tc>
        <w:tc>
          <w:tcPr>
            <w:tcW w:w="1078" w:type="dxa"/>
          </w:tcPr>
          <w:p w14:paraId="37FEC0A1" w14:textId="44A34BBC" w:rsidR="007D7230" w:rsidRPr="004C06BA" w:rsidRDefault="007D7230" w:rsidP="007D7230">
            <w:pPr>
              <w:suppressAutoHyphens/>
              <w:spacing w:after="120" w:line="240" w:lineRule="auto"/>
              <w:ind w:firstLine="0"/>
              <w:rPr>
                <w:szCs w:val="24"/>
              </w:rPr>
            </w:pPr>
          </w:p>
        </w:tc>
        <w:tc>
          <w:tcPr>
            <w:tcW w:w="1193" w:type="dxa"/>
          </w:tcPr>
          <w:p w14:paraId="4330A114" w14:textId="746793F0" w:rsidR="007D7230" w:rsidRPr="004C06BA" w:rsidRDefault="007D7230" w:rsidP="007D7230">
            <w:pPr>
              <w:suppressAutoHyphens/>
              <w:spacing w:after="120" w:line="240" w:lineRule="auto"/>
              <w:ind w:firstLine="0"/>
              <w:jc w:val="center"/>
              <w:rPr>
                <w:szCs w:val="24"/>
              </w:rPr>
            </w:pPr>
          </w:p>
        </w:tc>
        <w:tc>
          <w:tcPr>
            <w:tcW w:w="1127" w:type="dxa"/>
          </w:tcPr>
          <w:p w14:paraId="3BA045C5" w14:textId="1A66CA32" w:rsidR="007D7230" w:rsidRPr="004C06BA" w:rsidRDefault="007D7230" w:rsidP="007D7230">
            <w:pPr>
              <w:suppressAutoHyphens/>
              <w:spacing w:after="120" w:line="240" w:lineRule="auto"/>
              <w:ind w:firstLine="0"/>
              <w:jc w:val="center"/>
              <w:rPr>
                <w:szCs w:val="24"/>
              </w:rPr>
            </w:pPr>
          </w:p>
        </w:tc>
      </w:tr>
      <w:tr w:rsidR="007D7230" w:rsidRPr="001E673E" w14:paraId="2DD05163" w14:textId="77777777" w:rsidTr="00012793">
        <w:tc>
          <w:tcPr>
            <w:tcW w:w="4770" w:type="dxa"/>
          </w:tcPr>
          <w:p w14:paraId="6378EAE8" w14:textId="790E57D6" w:rsidR="007D7230" w:rsidRPr="00A9205E" w:rsidRDefault="007D7230" w:rsidP="007D7230">
            <w:pPr>
              <w:suppressAutoHyphens/>
              <w:spacing w:after="120" w:line="240" w:lineRule="auto"/>
              <w:ind w:firstLine="0"/>
              <w:rPr>
                <w:sz w:val="20"/>
                <w:szCs w:val="20"/>
              </w:rPr>
            </w:pPr>
          </w:p>
        </w:tc>
        <w:tc>
          <w:tcPr>
            <w:tcW w:w="1192" w:type="dxa"/>
          </w:tcPr>
          <w:p w14:paraId="30D8B5ED" w14:textId="0FB14291" w:rsidR="007D7230" w:rsidRPr="004C06BA" w:rsidRDefault="007D7230" w:rsidP="007D7230">
            <w:pPr>
              <w:suppressAutoHyphens/>
              <w:spacing w:after="120" w:line="240" w:lineRule="auto"/>
              <w:ind w:firstLine="0"/>
              <w:jc w:val="center"/>
              <w:rPr>
                <w:szCs w:val="24"/>
              </w:rPr>
            </w:pPr>
          </w:p>
        </w:tc>
        <w:tc>
          <w:tcPr>
            <w:tcW w:w="1078" w:type="dxa"/>
          </w:tcPr>
          <w:p w14:paraId="04C8114E" w14:textId="5755BFF0" w:rsidR="007D7230" w:rsidRPr="00F21B50" w:rsidRDefault="007D7230" w:rsidP="007D7230">
            <w:pPr>
              <w:suppressAutoHyphens/>
              <w:spacing w:after="120" w:line="240" w:lineRule="auto"/>
              <w:ind w:firstLine="0"/>
              <w:rPr>
                <w:szCs w:val="24"/>
              </w:rPr>
            </w:pPr>
          </w:p>
        </w:tc>
        <w:tc>
          <w:tcPr>
            <w:tcW w:w="1193" w:type="dxa"/>
          </w:tcPr>
          <w:p w14:paraId="0A4C8666" w14:textId="72DB04D8" w:rsidR="007D7230" w:rsidRPr="00F21B50" w:rsidRDefault="007D7230" w:rsidP="007D7230">
            <w:pPr>
              <w:suppressAutoHyphens/>
              <w:spacing w:after="120" w:line="240" w:lineRule="auto"/>
              <w:ind w:firstLine="0"/>
              <w:jc w:val="center"/>
              <w:rPr>
                <w:szCs w:val="24"/>
              </w:rPr>
            </w:pPr>
          </w:p>
        </w:tc>
        <w:tc>
          <w:tcPr>
            <w:tcW w:w="1127" w:type="dxa"/>
          </w:tcPr>
          <w:p w14:paraId="34CCBF36" w14:textId="74EE3E5A" w:rsidR="007D7230" w:rsidRPr="00F21B50" w:rsidRDefault="007D7230" w:rsidP="007D7230">
            <w:pPr>
              <w:suppressAutoHyphens/>
              <w:spacing w:after="120" w:line="240" w:lineRule="auto"/>
              <w:ind w:firstLine="0"/>
              <w:jc w:val="center"/>
              <w:rPr>
                <w:szCs w:val="24"/>
              </w:rPr>
            </w:pPr>
          </w:p>
        </w:tc>
      </w:tr>
      <w:tr w:rsidR="007D7230" w:rsidRPr="001E673E" w14:paraId="1E8DE0A8" w14:textId="77777777" w:rsidTr="00012793">
        <w:tc>
          <w:tcPr>
            <w:tcW w:w="4770" w:type="dxa"/>
          </w:tcPr>
          <w:p w14:paraId="7BECD2DD" w14:textId="5DFFE55C" w:rsidR="007D7230" w:rsidRPr="00A9205E" w:rsidRDefault="007D7230" w:rsidP="007D7230">
            <w:pPr>
              <w:suppressAutoHyphens/>
              <w:spacing w:after="120" w:line="240" w:lineRule="auto"/>
              <w:ind w:firstLine="0"/>
              <w:rPr>
                <w:sz w:val="20"/>
                <w:szCs w:val="20"/>
              </w:rPr>
            </w:pPr>
          </w:p>
        </w:tc>
        <w:tc>
          <w:tcPr>
            <w:tcW w:w="1192" w:type="dxa"/>
          </w:tcPr>
          <w:p w14:paraId="47625754" w14:textId="6E31CEFF" w:rsidR="007D7230" w:rsidRPr="00F21B50" w:rsidRDefault="007D7230" w:rsidP="007D7230">
            <w:pPr>
              <w:suppressAutoHyphens/>
              <w:spacing w:after="120" w:line="240" w:lineRule="auto"/>
              <w:ind w:firstLine="0"/>
              <w:jc w:val="center"/>
              <w:rPr>
                <w:szCs w:val="24"/>
              </w:rPr>
            </w:pPr>
          </w:p>
        </w:tc>
        <w:tc>
          <w:tcPr>
            <w:tcW w:w="1078" w:type="dxa"/>
          </w:tcPr>
          <w:p w14:paraId="22BD12D9" w14:textId="4AE27F13" w:rsidR="007D7230" w:rsidRPr="00F21B50" w:rsidRDefault="007D7230" w:rsidP="007D7230">
            <w:pPr>
              <w:suppressAutoHyphens/>
              <w:spacing w:after="120" w:line="240" w:lineRule="auto"/>
              <w:ind w:firstLine="0"/>
              <w:rPr>
                <w:szCs w:val="24"/>
              </w:rPr>
            </w:pPr>
          </w:p>
        </w:tc>
        <w:tc>
          <w:tcPr>
            <w:tcW w:w="1193" w:type="dxa"/>
          </w:tcPr>
          <w:p w14:paraId="4A88E6CC" w14:textId="00F4D02A" w:rsidR="007D7230" w:rsidRPr="00F21B50" w:rsidRDefault="007D7230" w:rsidP="007D7230">
            <w:pPr>
              <w:suppressAutoHyphens/>
              <w:spacing w:after="120" w:line="240" w:lineRule="auto"/>
              <w:ind w:firstLine="0"/>
              <w:jc w:val="center"/>
              <w:rPr>
                <w:szCs w:val="24"/>
              </w:rPr>
            </w:pPr>
          </w:p>
        </w:tc>
        <w:tc>
          <w:tcPr>
            <w:tcW w:w="1127" w:type="dxa"/>
          </w:tcPr>
          <w:p w14:paraId="010B0365" w14:textId="1E536921" w:rsidR="007D7230" w:rsidRPr="00F21B50" w:rsidRDefault="007D7230" w:rsidP="007D7230">
            <w:pPr>
              <w:suppressAutoHyphens/>
              <w:spacing w:after="120" w:line="240" w:lineRule="auto"/>
              <w:ind w:firstLine="0"/>
              <w:jc w:val="center"/>
              <w:rPr>
                <w:szCs w:val="24"/>
              </w:rPr>
            </w:pPr>
          </w:p>
        </w:tc>
      </w:tr>
    </w:tbl>
    <w:p w14:paraId="256F2A73" w14:textId="77777777" w:rsidR="005A4697" w:rsidRDefault="005A4697">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7D7230" w:rsidRPr="001E673E" w14:paraId="5DD3BF39" w14:textId="77777777" w:rsidTr="00012793">
        <w:tc>
          <w:tcPr>
            <w:tcW w:w="4770" w:type="dxa"/>
          </w:tcPr>
          <w:p w14:paraId="3C24543F" w14:textId="5AB679E5" w:rsidR="007D7230" w:rsidRPr="00A9205E" w:rsidRDefault="007D7230" w:rsidP="007D7230">
            <w:pPr>
              <w:suppressAutoHyphens/>
              <w:spacing w:after="120" w:line="240" w:lineRule="auto"/>
              <w:ind w:firstLine="0"/>
              <w:rPr>
                <w:sz w:val="20"/>
                <w:szCs w:val="20"/>
              </w:rPr>
            </w:pPr>
          </w:p>
        </w:tc>
        <w:tc>
          <w:tcPr>
            <w:tcW w:w="1192" w:type="dxa"/>
          </w:tcPr>
          <w:p w14:paraId="58C0DA7D" w14:textId="77777777" w:rsidR="007D7230" w:rsidRPr="00F21B50" w:rsidRDefault="007D7230" w:rsidP="007D7230">
            <w:pPr>
              <w:suppressAutoHyphens/>
              <w:spacing w:after="120" w:line="240" w:lineRule="auto"/>
              <w:ind w:firstLine="0"/>
              <w:jc w:val="center"/>
              <w:rPr>
                <w:szCs w:val="24"/>
              </w:rPr>
            </w:pPr>
          </w:p>
        </w:tc>
        <w:tc>
          <w:tcPr>
            <w:tcW w:w="1078" w:type="dxa"/>
          </w:tcPr>
          <w:p w14:paraId="798AD2EF" w14:textId="77777777" w:rsidR="007D7230" w:rsidRPr="00F21B50" w:rsidRDefault="007D7230" w:rsidP="007D7230">
            <w:pPr>
              <w:suppressAutoHyphens/>
              <w:spacing w:after="120" w:line="240" w:lineRule="auto"/>
              <w:ind w:firstLine="0"/>
              <w:rPr>
                <w:szCs w:val="24"/>
              </w:rPr>
            </w:pPr>
          </w:p>
        </w:tc>
        <w:tc>
          <w:tcPr>
            <w:tcW w:w="1193" w:type="dxa"/>
          </w:tcPr>
          <w:p w14:paraId="5DCB1FBF" w14:textId="77777777" w:rsidR="007D7230" w:rsidRPr="00F21B50" w:rsidRDefault="007D7230" w:rsidP="007D7230">
            <w:pPr>
              <w:suppressAutoHyphens/>
              <w:spacing w:after="120" w:line="240" w:lineRule="auto"/>
              <w:ind w:firstLine="0"/>
              <w:jc w:val="center"/>
              <w:rPr>
                <w:szCs w:val="24"/>
              </w:rPr>
            </w:pPr>
          </w:p>
        </w:tc>
        <w:tc>
          <w:tcPr>
            <w:tcW w:w="1127" w:type="dxa"/>
          </w:tcPr>
          <w:p w14:paraId="548DC537" w14:textId="77777777" w:rsidR="007D7230" w:rsidRPr="00F21B50" w:rsidRDefault="007D7230" w:rsidP="007D7230">
            <w:pPr>
              <w:suppressAutoHyphens/>
              <w:spacing w:after="120" w:line="240" w:lineRule="auto"/>
              <w:ind w:firstLine="0"/>
              <w:jc w:val="center"/>
              <w:rPr>
                <w:szCs w:val="24"/>
              </w:rPr>
            </w:pPr>
          </w:p>
        </w:tc>
      </w:tr>
      <w:tr w:rsidR="007D7230" w:rsidRPr="001E673E" w14:paraId="2F1D45A6" w14:textId="77777777" w:rsidTr="00012793">
        <w:tc>
          <w:tcPr>
            <w:tcW w:w="4770" w:type="dxa"/>
          </w:tcPr>
          <w:p w14:paraId="3D3E77A9" w14:textId="0D83F5EA" w:rsidR="007D7230" w:rsidRPr="00A9205E" w:rsidRDefault="007D7230" w:rsidP="007D7230">
            <w:pPr>
              <w:suppressAutoHyphens/>
              <w:spacing w:after="120" w:line="240" w:lineRule="auto"/>
              <w:ind w:firstLine="0"/>
              <w:rPr>
                <w:sz w:val="20"/>
                <w:szCs w:val="20"/>
              </w:rPr>
            </w:pPr>
          </w:p>
        </w:tc>
        <w:tc>
          <w:tcPr>
            <w:tcW w:w="1192" w:type="dxa"/>
          </w:tcPr>
          <w:p w14:paraId="208155F4" w14:textId="0D368D55" w:rsidR="007D7230" w:rsidRDefault="007D7230" w:rsidP="007D7230">
            <w:pPr>
              <w:suppressAutoHyphens/>
              <w:spacing w:after="120" w:line="240" w:lineRule="auto"/>
              <w:ind w:firstLine="0"/>
              <w:jc w:val="center"/>
              <w:rPr>
                <w:sz w:val="20"/>
                <w:szCs w:val="20"/>
              </w:rPr>
            </w:pPr>
          </w:p>
        </w:tc>
        <w:tc>
          <w:tcPr>
            <w:tcW w:w="1078" w:type="dxa"/>
          </w:tcPr>
          <w:p w14:paraId="1CCB3707" w14:textId="4FC68058" w:rsidR="007D7230" w:rsidRPr="001757C7" w:rsidRDefault="007D7230" w:rsidP="007D7230">
            <w:pPr>
              <w:suppressAutoHyphens/>
              <w:spacing w:after="120" w:line="240" w:lineRule="auto"/>
              <w:ind w:firstLine="0"/>
              <w:rPr>
                <w:sz w:val="20"/>
                <w:szCs w:val="20"/>
              </w:rPr>
            </w:pPr>
          </w:p>
        </w:tc>
        <w:tc>
          <w:tcPr>
            <w:tcW w:w="1193" w:type="dxa"/>
          </w:tcPr>
          <w:p w14:paraId="3B0AC2A9" w14:textId="52598815" w:rsidR="007D7230" w:rsidRPr="001757C7" w:rsidRDefault="007D7230" w:rsidP="007D7230">
            <w:pPr>
              <w:suppressAutoHyphens/>
              <w:spacing w:after="120" w:line="240" w:lineRule="auto"/>
              <w:ind w:firstLine="0"/>
              <w:jc w:val="center"/>
              <w:rPr>
                <w:sz w:val="20"/>
                <w:szCs w:val="20"/>
              </w:rPr>
            </w:pPr>
          </w:p>
        </w:tc>
        <w:tc>
          <w:tcPr>
            <w:tcW w:w="1127" w:type="dxa"/>
          </w:tcPr>
          <w:p w14:paraId="26DAB34D" w14:textId="708C5303" w:rsidR="007D7230" w:rsidRDefault="007D7230" w:rsidP="007D7230">
            <w:pPr>
              <w:suppressAutoHyphens/>
              <w:spacing w:after="120" w:line="240" w:lineRule="auto"/>
              <w:ind w:firstLine="0"/>
              <w:jc w:val="center"/>
              <w:rPr>
                <w:sz w:val="20"/>
                <w:szCs w:val="20"/>
              </w:rPr>
            </w:pPr>
          </w:p>
        </w:tc>
      </w:tr>
    </w:tbl>
    <w:p w14:paraId="302A1966" w14:textId="13BC32D8" w:rsidR="005A4697" w:rsidRPr="00B819E1" w:rsidRDefault="005A4697" w:rsidP="005A4697">
      <w:pPr>
        <w:keepNext/>
        <w:keepLines/>
        <w:suppressAutoHyphens/>
        <w:snapToGrid w:val="0"/>
        <w:spacing w:after="120" w:line="240" w:lineRule="auto"/>
        <w:ind w:firstLine="0"/>
        <w:rPr>
          <w:szCs w:val="24"/>
        </w:rPr>
      </w:pPr>
      <w:r w:rsidRPr="001E673E">
        <w:rPr>
          <w:szCs w:val="24"/>
        </w:rPr>
        <w:t xml:space="preserve">Table </w:t>
      </w:r>
      <w:r>
        <w:rPr>
          <w:szCs w:val="24"/>
        </w:rPr>
        <w:t>7</w:t>
      </w:r>
      <w:r w:rsidRPr="001E673E">
        <w:rPr>
          <w:szCs w:val="24"/>
        </w:rPr>
        <w:t xml:space="preserve">. Model </w:t>
      </w:r>
      <w:commentRangeStart w:id="172"/>
      <w:r w:rsidRPr="001E673E">
        <w:rPr>
          <w:szCs w:val="24"/>
        </w:rPr>
        <w:t>selection</w:t>
      </w:r>
      <w:commentRangeEnd w:id="172"/>
      <w:r w:rsidR="00280771">
        <w:rPr>
          <w:rStyle w:val="CommentReference"/>
        </w:rPr>
        <w:commentReference w:id="172"/>
      </w:r>
      <w:r w:rsidRPr="001E673E">
        <w:rPr>
          <w:szCs w:val="24"/>
        </w:rPr>
        <w:t xml:space="preserve"> table for the GLM of oyster </w:t>
      </w:r>
      <w:r w:rsidR="00CB7798">
        <w:rPr>
          <w:szCs w:val="24"/>
        </w:rPr>
        <w:t>cultch biomass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5A4697" w:rsidRPr="00B819E1" w14:paraId="5F0D0198" w14:textId="77777777" w:rsidTr="00086496">
        <w:trPr>
          <w:tblHeader/>
        </w:trPr>
        <w:tc>
          <w:tcPr>
            <w:tcW w:w="5040" w:type="dxa"/>
            <w:tcBorders>
              <w:top w:val="single" w:sz="4" w:space="0" w:color="auto"/>
              <w:bottom w:val="single" w:sz="4" w:space="0" w:color="auto"/>
            </w:tcBorders>
            <w:vAlign w:val="bottom"/>
          </w:tcPr>
          <w:p w14:paraId="5A1D1DBE" w14:textId="77777777" w:rsidR="005A4697" w:rsidRPr="00B819E1" w:rsidRDefault="005A4697" w:rsidP="00086496">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2A0AEB00" w14:textId="77777777" w:rsidR="005A4697" w:rsidRPr="00B819E1" w:rsidRDefault="005A4697" w:rsidP="00086496">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7FE624D4"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B1FE44F" w14:textId="77777777" w:rsidR="005A4697" w:rsidRPr="00B819E1" w:rsidRDefault="005A4697" w:rsidP="00086496">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518677F3" w14:textId="77777777" w:rsidR="005A4697" w:rsidRDefault="005A4697" w:rsidP="00086496">
            <w:pPr>
              <w:suppressAutoHyphens/>
              <w:spacing w:before="60" w:after="60" w:line="240" w:lineRule="auto"/>
              <w:ind w:firstLine="0"/>
              <w:jc w:val="center"/>
              <w:rPr>
                <w:sz w:val="20"/>
                <w:szCs w:val="20"/>
              </w:rPr>
            </w:pPr>
          </w:p>
          <w:p w14:paraId="2EB48988"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5A4697" w:rsidRPr="00B819E1" w14:paraId="007BC12F" w14:textId="77777777" w:rsidTr="00086496">
        <w:tc>
          <w:tcPr>
            <w:tcW w:w="5040" w:type="dxa"/>
            <w:tcBorders>
              <w:top w:val="single" w:sz="4" w:space="0" w:color="auto"/>
            </w:tcBorders>
          </w:tcPr>
          <w:p w14:paraId="1103003C" w14:textId="4D1B2805"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Borders>
              <w:top w:val="single" w:sz="4" w:space="0" w:color="auto"/>
            </w:tcBorders>
          </w:tcPr>
          <w:p w14:paraId="3B2CB35F" w14:textId="497D27FC" w:rsidR="005A4697" w:rsidRPr="00B819E1" w:rsidRDefault="00F138C0" w:rsidP="00086496">
            <w:pPr>
              <w:suppressAutoHyphens/>
              <w:spacing w:before="60" w:after="60" w:line="240" w:lineRule="auto"/>
              <w:ind w:firstLine="0"/>
              <w:jc w:val="center"/>
              <w:rPr>
                <w:sz w:val="20"/>
                <w:szCs w:val="20"/>
              </w:rPr>
            </w:pPr>
            <w:r>
              <w:rPr>
                <w:sz w:val="20"/>
                <w:szCs w:val="20"/>
              </w:rPr>
              <w:t>10</w:t>
            </w:r>
          </w:p>
        </w:tc>
        <w:tc>
          <w:tcPr>
            <w:tcW w:w="1080" w:type="dxa"/>
            <w:tcBorders>
              <w:top w:val="single" w:sz="4" w:space="0" w:color="auto"/>
            </w:tcBorders>
          </w:tcPr>
          <w:p w14:paraId="3CEA187B" w14:textId="534AF50E" w:rsidR="005A4697" w:rsidRPr="00B819E1" w:rsidRDefault="00F138C0" w:rsidP="00086496">
            <w:pPr>
              <w:suppressAutoHyphens/>
              <w:spacing w:before="60" w:after="60" w:line="240" w:lineRule="auto"/>
              <w:ind w:firstLine="0"/>
              <w:jc w:val="center"/>
              <w:rPr>
                <w:sz w:val="20"/>
                <w:szCs w:val="20"/>
              </w:rPr>
            </w:pPr>
            <w:r>
              <w:rPr>
                <w:sz w:val="20"/>
                <w:szCs w:val="20"/>
              </w:rPr>
              <w:t>1274.09</w:t>
            </w:r>
          </w:p>
        </w:tc>
        <w:tc>
          <w:tcPr>
            <w:tcW w:w="1260" w:type="dxa"/>
            <w:tcBorders>
              <w:top w:val="single" w:sz="4" w:space="0" w:color="auto"/>
            </w:tcBorders>
          </w:tcPr>
          <w:p w14:paraId="7BB9FFC5" w14:textId="6F18883A" w:rsidR="005A4697" w:rsidRPr="00B819E1" w:rsidRDefault="00F138C0" w:rsidP="00086496">
            <w:pPr>
              <w:suppressAutoHyphens/>
              <w:spacing w:before="60" w:after="60" w:line="240" w:lineRule="auto"/>
              <w:ind w:firstLine="0"/>
              <w:jc w:val="center"/>
              <w:rPr>
                <w:sz w:val="20"/>
                <w:szCs w:val="20"/>
              </w:rPr>
            </w:pPr>
            <w:r>
              <w:rPr>
                <w:sz w:val="20"/>
                <w:szCs w:val="20"/>
              </w:rPr>
              <w:t>0.00</w:t>
            </w:r>
          </w:p>
        </w:tc>
        <w:tc>
          <w:tcPr>
            <w:tcW w:w="1260" w:type="dxa"/>
            <w:tcBorders>
              <w:top w:val="single" w:sz="4" w:space="0" w:color="auto"/>
            </w:tcBorders>
          </w:tcPr>
          <w:p w14:paraId="299627A5" w14:textId="0AFFD60A" w:rsidR="005A4697" w:rsidRPr="00B819E1" w:rsidRDefault="00F138C0" w:rsidP="00086496">
            <w:pPr>
              <w:suppressAutoHyphens/>
              <w:spacing w:before="60" w:after="60" w:line="240" w:lineRule="auto"/>
              <w:ind w:firstLine="0"/>
              <w:jc w:val="center"/>
              <w:rPr>
                <w:sz w:val="20"/>
                <w:szCs w:val="20"/>
              </w:rPr>
            </w:pPr>
            <w:r>
              <w:rPr>
                <w:sz w:val="20"/>
                <w:szCs w:val="20"/>
              </w:rPr>
              <w:t>0.45</w:t>
            </w:r>
          </w:p>
        </w:tc>
      </w:tr>
      <w:tr w:rsidR="005A4697" w:rsidRPr="00B819E1" w14:paraId="5DAD45D8" w14:textId="77777777" w:rsidTr="00086496">
        <w:tc>
          <w:tcPr>
            <w:tcW w:w="5040" w:type="dxa"/>
          </w:tcPr>
          <w:p w14:paraId="26AECC31" w14:textId="6550F37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00CB7798">
              <w:rPr>
                <w:sz w:val="20"/>
                <w:szCs w:val="20"/>
              </w:rPr>
              <w:t>Round_wt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ADC3C69" w14:textId="343CB438" w:rsidR="005A4697" w:rsidRDefault="00F138C0" w:rsidP="00086496">
            <w:pPr>
              <w:suppressAutoHyphens/>
              <w:spacing w:before="60" w:after="60" w:line="240" w:lineRule="auto"/>
              <w:ind w:firstLine="0"/>
              <w:jc w:val="center"/>
              <w:rPr>
                <w:sz w:val="20"/>
                <w:szCs w:val="20"/>
              </w:rPr>
            </w:pPr>
            <w:r>
              <w:rPr>
                <w:sz w:val="20"/>
                <w:szCs w:val="20"/>
              </w:rPr>
              <w:t>12</w:t>
            </w:r>
          </w:p>
        </w:tc>
        <w:tc>
          <w:tcPr>
            <w:tcW w:w="1080" w:type="dxa"/>
          </w:tcPr>
          <w:p w14:paraId="0E064780" w14:textId="7F257DE5" w:rsidR="005A4697" w:rsidRDefault="00F138C0" w:rsidP="00086496">
            <w:pPr>
              <w:suppressAutoHyphens/>
              <w:spacing w:before="60" w:after="60" w:line="240" w:lineRule="auto"/>
              <w:ind w:firstLine="0"/>
              <w:jc w:val="center"/>
              <w:rPr>
                <w:sz w:val="20"/>
                <w:szCs w:val="20"/>
              </w:rPr>
            </w:pPr>
            <w:r>
              <w:rPr>
                <w:sz w:val="20"/>
                <w:szCs w:val="20"/>
              </w:rPr>
              <w:t>1275.32</w:t>
            </w:r>
          </w:p>
        </w:tc>
        <w:tc>
          <w:tcPr>
            <w:tcW w:w="1260" w:type="dxa"/>
          </w:tcPr>
          <w:p w14:paraId="21F1AFF0" w14:textId="374C48EC" w:rsidR="005A4697" w:rsidRDefault="00F138C0" w:rsidP="00086496">
            <w:pPr>
              <w:suppressAutoHyphens/>
              <w:spacing w:before="60" w:after="60" w:line="240" w:lineRule="auto"/>
              <w:ind w:firstLine="0"/>
              <w:jc w:val="center"/>
              <w:rPr>
                <w:sz w:val="20"/>
                <w:szCs w:val="20"/>
              </w:rPr>
            </w:pPr>
            <w:r>
              <w:rPr>
                <w:sz w:val="20"/>
                <w:szCs w:val="20"/>
              </w:rPr>
              <w:t>1.23</w:t>
            </w:r>
          </w:p>
        </w:tc>
        <w:tc>
          <w:tcPr>
            <w:tcW w:w="1260" w:type="dxa"/>
          </w:tcPr>
          <w:p w14:paraId="4FF74F62" w14:textId="021157AD" w:rsidR="005A4697" w:rsidRDefault="00F138C0" w:rsidP="00086496">
            <w:pPr>
              <w:suppressAutoHyphens/>
              <w:spacing w:before="60" w:after="60" w:line="240" w:lineRule="auto"/>
              <w:ind w:firstLine="0"/>
              <w:jc w:val="center"/>
              <w:rPr>
                <w:sz w:val="20"/>
                <w:szCs w:val="20"/>
              </w:rPr>
            </w:pPr>
            <w:r>
              <w:rPr>
                <w:sz w:val="20"/>
                <w:szCs w:val="20"/>
              </w:rPr>
              <w:t>0.24</w:t>
            </w:r>
          </w:p>
        </w:tc>
      </w:tr>
      <w:tr w:rsidR="00F138C0" w:rsidRPr="00B819E1" w14:paraId="1493357D" w14:textId="77777777" w:rsidTr="00086496">
        <w:tc>
          <w:tcPr>
            <w:tcW w:w="5040" w:type="dxa"/>
          </w:tcPr>
          <w:p w14:paraId="4DFDE85C" w14:textId="733DC799" w:rsidR="00F138C0" w:rsidRPr="00A9205E" w:rsidRDefault="00F138C0" w:rsidP="00086496">
            <w:pPr>
              <w:suppressAutoHyphens/>
              <w:spacing w:before="60" w:after="60" w:line="240" w:lineRule="auto"/>
              <w:ind w:firstLine="0"/>
              <w:rPr>
                <w:sz w:val="20"/>
                <w:szCs w:val="20"/>
              </w:rPr>
            </w:pPr>
            <w:r w:rsidRPr="001757C7">
              <w:rPr>
                <w:sz w:val="20"/>
                <w:szCs w:val="20"/>
              </w:rPr>
              <w:t xml:space="preserve">tmb7: </w:t>
            </w:r>
            <w:proofErr w:type="spellStart"/>
            <w:r>
              <w:rPr>
                <w:sz w:val="20"/>
                <w:szCs w:val="20"/>
              </w:rPr>
              <w:t>Round_wt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20C7F6A7" w14:textId="3AC8E885" w:rsidR="00F138C0" w:rsidRDefault="00F138C0" w:rsidP="00086496">
            <w:pPr>
              <w:suppressAutoHyphens/>
              <w:spacing w:before="60" w:after="60" w:line="240" w:lineRule="auto"/>
              <w:ind w:firstLine="0"/>
              <w:jc w:val="center"/>
              <w:rPr>
                <w:sz w:val="20"/>
                <w:szCs w:val="20"/>
              </w:rPr>
            </w:pPr>
            <w:r>
              <w:rPr>
                <w:sz w:val="20"/>
                <w:szCs w:val="20"/>
              </w:rPr>
              <w:t>14</w:t>
            </w:r>
          </w:p>
        </w:tc>
        <w:tc>
          <w:tcPr>
            <w:tcW w:w="1080" w:type="dxa"/>
          </w:tcPr>
          <w:p w14:paraId="324E275B" w14:textId="48D4FF43" w:rsidR="00F138C0" w:rsidRDefault="00F138C0" w:rsidP="00086496">
            <w:pPr>
              <w:suppressAutoHyphens/>
              <w:spacing w:before="60" w:after="60" w:line="240" w:lineRule="auto"/>
              <w:ind w:firstLine="0"/>
              <w:jc w:val="center"/>
              <w:rPr>
                <w:sz w:val="20"/>
                <w:szCs w:val="20"/>
              </w:rPr>
            </w:pPr>
            <w:r>
              <w:rPr>
                <w:sz w:val="20"/>
                <w:szCs w:val="20"/>
              </w:rPr>
              <w:t>1275.41</w:t>
            </w:r>
          </w:p>
        </w:tc>
        <w:tc>
          <w:tcPr>
            <w:tcW w:w="1260" w:type="dxa"/>
          </w:tcPr>
          <w:p w14:paraId="7B489ADB" w14:textId="6B53D845" w:rsidR="00F138C0" w:rsidRDefault="00F138C0" w:rsidP="00086496">
            <w:pPr>
              <w:suppressAutoHyphens/>
              <w:spacing w:before="60" w:after="60" w:line="240" w:lineRule="auto"/>
              <w:ind w:firstLine="0"/>
              <w:jc w:val="center"/>
              <w:rPr>
                <w:sz w:val="20"/>
                <w:szCs w:val="20"/>
              </w:rPr>
            </w:pPr>
            <w:r>
              <w:rPr>
                <w:sz w:val="20"/>
                <w:szCs w:val="20"/>
              </w:rPr>
              <w:t>1.32</w:t>
            </w:r>
          </w:p>
        </w:tc>
        <w:tc>
          <w:tcPr>
            <w:tcW w:w="1260" w:type="dxa"/>
          </w:tcPr>
          <w:p w14:paraId="2B69CABB" w14:textId="646D4842" w:rsidR="00F138C0" w:rsidRDefault="00F138C0" w:rsidP="00086496">
            <w:pPr>
              <w:suppressAutoHyphens/>
              <w:spacing w:before="60" w:after="60" w:line="240" w:lineRule="auto"/>
              <w:ind w:firstLine="0"/>
              <w:jc w:val="center"/>
              <w:rPr>
                <w:sz w:val="20"/>
                <w:szCs w:val="20"/>
              </w:rPr>
            </w:pPr>
            <w:r>
              <w:rPr>
                <w:sz w:val="20"/>
                <w:szCs w:val="20"/>
              </w:rPr>
              <w:t>0.23</w:t>
            </w:r>
          </w:p>
        </w:tc>
      </w:tr>
      <w:tr w:rsidR="005A4697" w:rsidRPr="00B819E1" w14:paraId="006E141F" w14:textId="77777777" w:rsidTr="00086496">
        <w:tc>
          <w:tcPr>
            <w:tcW w:w="5040" w:type="dxa"/>
          </w:tcPr>
          <w:p w14:paraId="5B5D4C87" w14:textId="00BCEBF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Project + (Period | SP) + </w:t>
            </w:r>
            <w:proofErr w:type="spellStart"/>
            <w:r w:rsidRPr="00F82427">
              <w:rPr>
                <w:sz w:val="20"/>
                <w:szCs w:val="20"/>
              </w:rPr>
              <w:t>Period:Project</w:t>
            </w:r>
            <w:proofErr w:type="spell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254DC7D0" w14:textId="67AE94D2" w:rsidR="005A4697" w:rsidRPr="00B819E1" w:rsidRDefault="00F138C0" w:rsidP="00086496">
            <w:pPr>
              <w:suppressAutoHyphens/>
              <w:spacing w:before="60" w:after="60" w:line="240" w:lineRule="auto"/>
              <w:ind w:firstLine="0"/>
              <w:jc w:val="center"/>
              <w:rPr>
                <w:sz w:val="20"/>
                <w:szCs w:val="20"/>
              </w:rPr>
            </w:pPr>
            <w:r>
              <w:rPr>
                <w:sz w:val="20"/>
                <w:szCs w:val="20"/>
              </w:rPr>
              <w:t>15</w:t>
            </w:r>
          </w:p>
        </w:tc>
        <w:tc>
          <w:tcPr>
            <w:tcW w:w="1080" w:type="dxa"/>
          </w:tcPr>
          <w:p w14:paraId="33F73833" w14:textId="032B8645" w:rsidR="005A4697" w:rsidRPr="00654E43" w:rsidRDefault="00F138C0" w:rsidP="00086496">
            <w:pPr>
              <w:suppressAutoHyphens/>
              <w:spacing w:before="60" w:after="60" w:line="240" w:lineRule="auto"/>
              <w:ind w:firstLine="0"/>
              <w:jc w:val="center"/>
              <w:rPr>
                <w:sz w:val="20"/>
                <w:szCs w:val="20"/>
              </w:rPr>
            </w:pPr>
            <w:r>
              <w:rPr>
                <w:sz w:val="20"/>
                <w:szCs w:val="20"/>
              </w:rPr>
              <w:t>1277.49</w:t>
            </w:r>
          </w:p>
        </w:tc>
        <w:tc>
          <w:tcPr>
            <w:tcW w:w="1260" w:type="dxa"/>
          </w:tcPr>
          <w:p w14:paraId="2E33DADD" w14:textId="79B65C01" w:rsidR="005A4697" w:rsidRPr="00B819E1" w:rsidRDefault="00F138C0" w:rsidP="00086496">
            <w:pPr>
              <w:suppressAutoHyphens/>
              <w:spacing w:before="60" w:after="60" w:line="240" w:lineRule="auto"/>
              <w:ind w:firstLine="0"/>
              <w:jc w:val="center"/>
              <w:rPr>
                <w:sz w:val="20"/>
                <w:szCs w:val="20"/>
              </w:rPr>
            </w:pPr>
            <w:r>
              <w:rPr>
                <w:sz w:val="20"/>
                <w:szCs w:val="20"/>
              </w:rPr>
              <w:t>3.40</w:t>
            </w:r>
          </w:p>
        </w:tc>
        <w:tc>
          <w:tcPr>
            <w:tcW w:w="1260" w:type="dxa"/>
          </w:tcPr>
          <w:p w14:paraId="16601E10" w14:textId="786D59DC" w:rsidR="005A4697" w:rsidRPr="00B819E1" w:rsidRDefault="00F138C0" w:rsidP="00086496">
            <w:pPr>
              <w:suppressAutoHyphens/>
              <w:spacing w:before="60" w:after="60" w:line="240" w:lineRule="auto"/>
              <w:ind w:firstLine="0"/>
              <w:jc w:val="center"/>
              <w:rPr>
                <w:sz w:val="20"/>
                <w:szCs w:val="20"/>
              </w:rPr>
            </w:pPr>
            <w:r>
              <w:rPr>
                <w:sz w:val="20"/>
                <w:szCs w:val="20"/>
              </w:rPr>
              <w:t>0.08</w:t>
            </w:r>
          </w:p>
        </w:tc>
      </w:tr>
      <w:tr w:rsidR="005A4697" w:rsidRPr="00B819E1" w14:paraId="123B48A0" w14:textId="77777777" w:rsidTr="00086496">
        <w:tc>
          <w:tcPr>
            <w:tcW w:w="5040" w:type="dxa"/>
          </w:tcPr>
          <w:p w14:paraId="1A06A79B" w14:textId="6FD9F315" w:rsidR="005A4697" w:rsidRPr="00A9205E"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0C589D96" w14:textId="2F902AA9" w:rsidR="005A4697" w:rsidRPr="00B819E1" w:rsidRDefault="00F138C0" w:rsidP="00086496">
            <w:pPr>
              <w:suppressAutoHyphens/>
              <w:spacing w:before="60" w:after="60" w:line="240" w:lineRule="auto"/>
              <w:ind w:firstLine="0"/>
              <w:jc w:val="center"/>
              <w:rPr>
                <w:sz w:val="20"/>
                <w:szCs w:val="20"/>
              </w:rPr>
            </w:pPr>
            <w:r>
              <w:rPr>
                <w:sz w:val="20"/>
                <w:szCs w:val="20"/>
              </w:rPr>
              <w:t>7</w:t>
            </w:r>
          </w:p>
        </w:tc>
        <w:tc>
          <w:tcPr>
            <w:tcW w:w="1080" w:type="dxa"/>
          </w:tcPr>
          <w:p w14:paraId="3EA22BEB" w14:textId="067AAB74" w:rsidR="005A4697" w:rsidRPr="00654E43" w:rsidRDefault="00F138C0" w:rsidP="00086496">
            <w:pPr>
              <w:suppressAutoHyphens/>
              <w:spacing w:before="60" w:after="60" w:line="240" w:lineRule="auto"/>
              <w:ind w:firstLine="0"/>
              <w:jc w:val="center"/>
              <w:rPr>
                <w:sz w:val="20"/>
                <w:szCs w:val="20"/>
              </w:rPr>
            </w:pPr>
            <w:r>
              <w:rPr>
                <w:sz w:val="20"/>
                <w:szCs w:val="20"/>
              </w:rPr>
              <w:t>1296.24</w:t>
            </w:r>
          </w:p>
        </w:tc>
        <w:tc>
          <w:tcPr>
            <w:tcW w:w="1260" w:type="dxa"/>
          </w:tcPr>
          <w:p w14:paraId="6E7B9CD7" w14:textId="4732AA52" w:rsidR="005A4697" w:rsidRPr="00B819E1" w:rsidRDefault="00F138C0" w:rsidP="00086496">
            <w:pPr>
              <w:suppressAutoHyphens/>
              <w:spacing w:before="60" w:after="60" w:line="240" w:lineRule="auto"/>
              <w:ind w:firstLine="0"/>
              <w:jc w:val="center"/>
              <w:rPr>
                <w:sz w:val="20"/>
                <w:szCs w:val="20"/>
              </w:rPr>
            </w:pPr>
            <w:r>
              <w:rPr>
                <w:sz w:val="20"/>
                <w:szCs w:val="20"/>
              </w:rPr>
              <w:t>22.14</w:t>
            </w:r>
          </w:p>
        </w:tc>
        <w:tc>
          <w:tcPr>
            <w:tcW w:w="1260" w:type="dxa"/>
          </w:tcPr>
          <w:p w14:paraId="173CCAC3" w14:textId="7BE66CC1"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552B7291" w14:textId="77777777" w:rsidTr="00086496">
        <w:tc>
          <w:tcPr>
            <w:tcW w:w="5040" w:type="dxa"/>
          </w:tcPr>
          <w:p w14:paraId="075DD4EE" w14:textId="6004D8AD"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Pr>
                <w:sz w:val="20"/>
                <w:szCs w:val="20"/>
              </w:rPr>
              <w:t>Round_wt</w:t>
            </w:r>
            <w:proofErr w:type="spellEnd"/>
            <w:r w:rsidRPr="00A9205E">
              <w:rPr>
                <w:sz w:val="20"/>
                <w:szCs w:val="20"/>
              </w:rPr>
              <w:t xml:space="preserve"> ~ (1 | Site) + </w:t>
            </w:r>
            <w:r>
              <w:rPr>
                <w:sz w:val="20"/>
                <w:szCs w:val="20"/>
              </w:rPr>
              <w:t>Project</w:t>
            </w:r>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35BE67C8" w14:textId="48C15E3A" w:rsidR="005A4697" w:rsidRPr="00B819E1" w:rsidRDefault="00F138C0" w:rsidP="00086496">
            <w:pPr>
              <w:suppressAutoHyphens/>
              <w:spacing w:before="60" w:after="60" w:line="240" w:lineRule="auto"/>
              <w:ind w:firstLine="0"/>
              <w:jc w:val="center"/>
              <w:rPr>
                <w:sz w:val="20"/>
                <w:szCs w:val="20"/>
              </w:rPr>
            </w:pPr>
            <w:r>
              <w:rPr>
                <w:sz w:val="20"/>
                <w:szCs w:val="20"/>
              </w:rPr>
              <w:t>6</w:t>
            </w:r>
          </w:p>
        </w:tc>
        <w:tc>
          <w:tcPr>
            <w:tcW w:w="1080" w:type="dxa"/>
          </w:tcPr>
          <w:p w14:paraId="64A03BC5" w14:textId="45A19D02" w:rsidR="005A4697" w:rsidRPr="00654E43" w:rsidRDefault="00F138C0" w:rsidP="00086496">
            <w:pPr>
              <w:suppressAutoHyphens/>
              <w:spacing w:before="60" w:after="60" w:line="240" w:lineRule="auto"/>
              <w:ind w:firstLine="0"/>
              <w:jc w:val="center"/>
              <w:rPr>
                <w:sz w:val="20"/>
                <w:szCs w:val="20"/>
              </w:rPr>
            </w:pPr>
            <w:r>
              <w:rPr>
                <w:sz w:val="20"/>
                <w:szCs w:val="20"/>
              </w:rPr>
              <w:t>1303.75</w:t>
            </w:r>
          </w:p>
        </w:tc>
        <w:tc>
          <w:tcPr>
            <w:tcW w:w="1260" w:type="dxa"/>
          </w:tcPr>
          <w:p w14:paraId="7221E5C8" w14:textId="02126969" w:rsidR="005A4697" w:rsidRPr="00B819E1" w:rsidRDefault="00F138C0" w:rsidP="00086496">
            <w:pPr>
              <w:suppressAutoHyphens/>
              <w:spacing w:before="60" w:after="60" w:line="240" w:lineRule="auto"/>
              <w:ind w:firstLine="0"/>
              <w:jc w:val="center"/>
              <w:rPr>
                <w:sz w:val="20"/>
                <w:szCs w:val="20"/>
              </w:rPr>
            </w:pPr>
            <w:r>
              <w:rPr>
                <w:sz w:val="20"/>
                <w:szCs w:val="20"/>
              </w:rPr>
              <w:t>29.66</w:t>
            </w:r>
          </w:p>
        </w:tc>
        <w:tc>
          <w:tcPr>
            <w:tcW w:w="1260" w:type="dxa"/>
          </w:tcPr>
          <w:p w14:paraId="1979151B" w14:textId="33D60B47"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404B3557" w14:textId="77777777" w:rsidTr="00086496">
        <w:tc>
          <w:tcPr>
            <w:tcW w:w="5040" w:type="dxa"/>
          </w:tcPr>
          <w:p w14:paraId="7ED702A2" w14:textId="718A42CE"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Pr>
                <w:sz w:val="20"/>
                <w:szCs w:val="20"/>
              </w:rPr>
              <w:t>Round_wt</w:t>
            </w:r>
            <w:proofErr w:type="spellEnd"/>
            <w:r w:rsidRPr="00A9205E">
              <w:rPr>
                <w:sz w:val="20"/>
                <w:szCs w:val="20"/>
              </w:rPr>
              <w:t xml:space="preserve"> ~ (1 | Site) + Period + offset(log(</w:t>
            </w:r>
            <w:proofErr w:type="spellStart"/>
            <w:r w:rsidRPr="00A9205E">
              <w:rPr>
                <w:sz w:val="20"/>
                <w:szCs w:val="20"/>
              </w:rPr>
              <w:t>Num_quads</w:t>
            </w:r>
            <w:proofErr w:type="spellEnd"/>
            <w:r w:rsidRPr="00A9205E">
              <w:rPr>
                <w:sz w:val="20"/>
                <w:szCs w:val="20"/>
              </w:rPr>
              <w:t>))</w:t>
            </w:r>
          </w:p>
        </w:tc>
        <w:tc>
          <w:tcPr>
            <w:tcW w:w="1350" w:type="dxa"/>
          </w:tcPr>
          <w:p w14:paraId="198CF884" w14:textId="3D489FD4" w:rsidR="005A4697" w:rsidRPr="00B819E1" w:rsidRDefault="00F138C0" w:rsidP="00086496">
            <w:pPr>
              <w:suppressAutoHyphens/>
              <w:spacing w:before="60" w:after="60" w:line="240" w:lineRule="auto"/>
              <w:ind w:firstLine="0"/>
              <w:jc w:val="center"/>
              <w:rPr>
                <w:sz w:val="20"/>
                <w:szCs w:val="20"/>
              </w:rPr>
            </w:pPr>
            <w:r>
              <w:rPr>
                <w:sz w:val="20"/>
                <w:szCs w:val="20"/>
              </w:rPr>
              <w:t>4</w:t>
            </w:r>
          </w:p>
        </w:tc>
        <w:tc>
          <w:tcPr>
            <w:tcW w:w="1080" w:type="dxa"/>
          </w:tcPr>
          <w:p w14:paraId="50269693" w14:textId="0D52FACA" w:rsidR="005A4697" w:rsidRPr="00B819E1" w:rsidRDefault="00F138C0" w:rsidP="00086496">
            <w:pPr>
              <w:suppressAutoHyphens/>
              <w:spacing w:before="60" w:after="60" w:line="240" w:lineRule="auto"/>
              <w:ind w:firstLine="0"/>
              <w:jc w:val="center"/>
              <w:rPr>
                <w:sz w:val="20"/>
                <w:szCs w:val="20"/>
              </w:rPr>
            </w:pPr>
            <w:r>
              <w:rPr>
                <w:sz w:val="20"/>
                <w:szCs w:val="20"/>
              </w:rPr>
              <w:t>1306.45</w:t>
            </w:r>
          </w:p>
        </w:tc>
        <w:tc>
          <w:tcPr>
            <w:tcW w:w="1260" w:type="dxa"/>
          </w:tcPr>
          <w:p w14:paraId="736B6F33" w14:textId="071E649B" w:rsidR="005A4697" w:rsidRPr="00B819E1" w:rsidRDefault="00F138C0" w:rsidP="00086496">
            <w:pPr>
              <w:suppressAutoHyphens/>
              <w:spacing w:before="60" w:after="60" w:line="240" w:lineRule="auto"/>
              <w:ind w:firstLine="0"/>
              <w:jc w:val="center"/>
              <w:rPr>
                <w:sz w:val="20"/>
                <w:szCs w:val="20"/>
              </w:rPr>
            </w:pPr>
            <w:r>
              <w:rPr>
                <w:sz w:val="20"/>
                <w:szCs w:val="20"/>
              </w:rPr>
              <w:t>32.36</w:t>
            </w:r>
          </w:p>
        </w:tc>
        <w:tc>
          <w:tcPr>
            <w:tcW w:w="1260" w:type="dxa"/>
          </w:tcPr>
          <w:p w14:paraId="7B95E3A5" w14:textId="31FEA405"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F138C0" w:rsidRPr="00B819E1" w14:paraId="4442306A" w14:textId="77777777" w:rsidTr="00086496">
        <w:tc>
          <w:tcPr>
            <w:tcW w:w="5040" w:type="dxa"/>
          </w:tcPr>
          <w:p w14:paraId="204A22F3" w14:textId="19D10943" w:rsidR="00F138C0" w:rsidRPr="00B819E1" w:rsidRDefault="00F138C0" w:rsidP="00F138C0">
            <w:pPr>
              <w:suppressAutoHyphens/>
              <w:spacing w:before="60" w:after="60" w:line="240" w:lineRule="auto"/>
              <w:ind w:firstLine="0"/>
              <w:rPr>
                <w:sz w:val="20"/>
                <w:szCs w:val="20"/>
              </w:rPr>
            </w:pPr>
            <w:r w:rsidRPr="00A9205E">
              <w:rPr>
                <w:sz w:val="20"/>
                <w:szCs w:val="20"/>
              </w:rPr>
              <w:t xml:space="preserve">tmb0: </w:t>
            </w:r>
            <w:proofErr w:type="spellStart"/>
            <w:r>
              <w:rPr>
                <w:sz w:val="20"/>
                <w:szCs w:val="20"/>
              </w:rPr>
              <w:t>Round_wt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572B7DAC" w14:textId="262849CE" w:rsidR="00F138C0" w:rsidRPr="00B819E1" w:rsidRDefault="00F138C0" w:rsidP="00F138C0">
            <w:pPr>
              <w:suppressAutoHyphens/>
              <w:spacing w:before="60" w:after="60" w:line="240" w:lineRule="auto"/>
              <w:ind w:firstLine="0"/>
              <w:jc w:val="center"/>
              <w:rPr>
                <w:sz w:val="20"/>
                <w:szCs w:val="20"/>
              </w:rPr>
            </w:pPr>
            <w:r>
              <w:rPr>
                <w:sz w:val="20"/>
                <w:szCs w:val="20"/>
              </w:rPr>
              <w:t>3</w:t>
            </w:r>
          </w:p>
        </w:tc>
        <w:tc>
          <w:tcPr>
            <w:tcW w:w="1080" w:type="dxa"/>
          </w:tcPr>
          <w:p w14:paraId="3A810E92" w14:textId="7189D513" w:rsidR="00F138C0" w:rsidRPr="00B819E1" w:rsidRDefault="00F138C0" w:rsidP="00F138C0">
            <w:pPr>
              <w:suppressAutoHyphens/>
              <w:spacing w:before="60" w:after="60" w:line="240" w:lineRule="auto"/>
              <w:ind w:firstLine="0"/>
              <w:jc w:val="center"/>
              <w:rPr>
                <w:sz w:val="20"/>
                <w:szCs w:val="20"/>
              </w:rPr>
            </w:pPr>
            <w:r>
              <w:rPr>
                <w:sz w:val="20"/>
                <w:szCs w:val="20"/>
              </w:rPr>
              <w:t>1311.33</w:t>
            </w:r>
          </w:p>
        </w:tc>
        <w:tc>
          <w:tcPr>
            <w:tcW w:w="1260" w:type="dxa"/>
          </w:tcPr>
          <w:p w14:paraId="0418BDC6" w14:textId="0CE70B6E" w:rsidR="00F138C0" w:rsidRPr="00B819E1" w:rsidRDefault="00F138C0" w:rsidP="00F138C0">
            <w:pPr>
              <w:suppressAutoHyphens/>
              <w:spacing w:before="60" w:after="60" w:line="240" w:lineRule="auto"/>
              <w:ind w:firstLine="0"/>
              <w:jc w:val="center"/>
              <w:rPr>
                <w:sz w:val="20"/>
                <w:szCs w:val="20"/>
              </w:rPr>
            </w:pPr>
            <w:r>
              <w:rPr>
                <w:sz w:val="20"/>
                <w:szCs w:val="20"/>
              </w:rPr>
              <w:t>37.24</w:t>
            </w:r>
          </w:p>
        </w:tc>
        <w:tc>
          <w:tcPr>
            <w:tcW w:w="1260" w:type="dxa"/>
          </w:tcPr>
          <w:p w14:paraId="44351A63" w14:textId="70FF0374" w:rsidR="00F138C0" w:rsidRPr="00B819E1" w:rsidRDefault="00F138C0" w:rsidP="00F138C0">
            <w:pPr>
              <w:suppressAutoHyphens/>
              <w:spacing w:before="60" w:after="60" w:line="240" w:lineRule="auto"/>
              <w:ind w:firstLine="0"/>
              <w:jc w:val="center"/>
              <w:rPr>
                <w:sz w:val="20"/>
                <w:szCs w:val="20"/>
              </w:rPr>
            </w:pPr>
            <w:r>
              <w:rPr>
                <w:sz w:val="20"/>
                <w:szCs w:val="20"/>
              </w:rPr>
              <w:t>0.00</w:t>
            </w:r>
          </w:p>
        </w:tc>
      </w:tr>
      <w:tr w:rsidR="00F138C0" w:rsidRPr="00B819E1" w14:paraId="78DA7D85" w14:textId="77777777" w:rsidTr="00086496">
        <w:tc>
          <w:tcPr>
            <w:tcW w:w="5040" w:type="dxa"/>
          </w:tcPr>
          <w:p w14:paraId="3A48344A" w14:textId="4BB33C1B" w:rsidR="00F138C0" w:rsidRPr="00B819E1" w:rsidRDefault="00F138C0" w:rsidP="00F138C0">
            <w:pPr>
              <w:suppressAutoHyphens/>
              <w:spacing w:before="60" w:after="60" w:line="240" w:lineRule="auto"/>
              <w:ind w:firstLine="0"/>
              <w:rPr>
                <w:sz w:val="20"/>
                <w:szCs w:val="20"/>
              </w:rPr>
            </w:pPr>
          </w:p>
        </w:tc>
        <w:tc>
          <w:tcPr>
            <w:tcW w:w="1350" w:type="dxa"/>
          </w:tcPr>
          <w:p w14:paraId="7F0AD64B" w14:textId="7043ECEB" w:rsidR="00F138C0" w:rsidRPr="00B819E1" w:rsidRDefault="00F138C0" w:rsidP="00F138C0">
            <w:pPr>
              <w:suppressAutoHyphens/>
              <w:spacing w:before="60" w:after="60" w:line="240" w:lineRule="auto"/>
              <w:ind w:firstLine="0"/>
              <w:jc w:val="center"/>
              <w:rPr>
                <w:sz w:val="20"/>
                <w:szCs w:val="20"/>
              </w:rPr>
            </w:pPr>
          </w:p>
        </w:tc>
        <w:tc>
          <w:tcPr>
            <w:tcW w:w="1080" w:type="dxa"/>
          </w:tcPr>
          <w:p w14:paraId="5DCBEC29" w14:textId="173891F4" w:rsidR="00F138C0" w:rsidRPr="00B819E1" w:rsidRDefault="00F138C0" w:rsidP="00F138C0">
            <w:pPr>
              <w:suppressAutoHyphens/>
              <w:spacing w:before="60" w:after="60" w:line="240" w:lineRule="auto"/>
              <w:ind w:firstLine="0"/>
              <w:jc w:val="center"/>
              <w:rPr>
                <w:sz w:val="20"/>
                <w:szCs w:val="20"/>
              </w:rPr>
            </w:pPr>
          </w:p>
        </w:tc>
        <w:tc>
          <w:tcPr>
            <w:tcW w:w="1260" w:type="dxa"/>
          </w:tcPr>
          <w:p w14:paraId="732FD6E7" w14:textId="79BE5E67" w:rsidR="00F138C0" w:rsidRPr="00B819E1" w:rsidRDefault="00F138C0" w:rsidP="00F138C0">
            <w:pPr>
              <w:suppressAutoHyphens/>
              <w:spacing w:before="60" w:after="60" w:line="240" w:lineRule="auto"/>
              <w:ind w:firstLine="0"/>
              <w:jc w:val="center"/>
              <w:rPr>
                <w:sz w:val="20"/>
                <w:szCs w:val="20"/>
              </w:rPr>
            </w:pPr>
          </w:p>
        </w:tc>
        <w:tc>
          <w:tcPr>
            <w:tcW w:w="1260" w:type="dxa"/>
          </w:tcPr>
          <w:p w14:paraId="0D545F58" w14:textId="239A83C8" w:rsidR="00F138C0" w:rsidRPr="00B819E1" w:rsidRDefault="00F138C0" w:rsidP="00F138C0">
            <w:pPr>
              <w:suppressAutoHyphens/>
              <w:spacing w:before="60" w:after="60" w:line="240" w:lineRule="auto"/>
              <w:ind w:firstLine="0"/>
              <w:jc w:val="center"/>
              <w:rPr>
                <w:sz w:val="20"/>
                <w:szCs w:val="20"/>
              </w:rPr>
            </w:pPr>
          </w:p>
        </w:tc>
      </w:tr>
      <w:tr w:rsidR="00F138C0" w:rsidRPr="00B819E1" w14:paraId="2322D7E5" w14:textId="77777777" w:rsidTr="00086496">
        <w:tc>
          <w:tcPr>
            <w:tcW w:w="5040" w:type="dxa"/>
          </w:tcPr>
          <w:p w14:paraId="710E4D40" w14:textId="690936A7" w:rsidR="00F138C0" w:rsidRPr="00B819E1" w:rsidRDefault="00F138C0" w:rsidP="00F138C0">
            <w:pPr>
              <w:suppressAutoHyphens/>
              <w:spacing w:before="60" w:after="60" w:line="240" w:lineRule="auto"/>
              <w:ind w:firstLine="0"/>
              <w:rPr>
                <w:sz w:val="20"/>
                <w:szCs w:val="20"/>
              </w:rPr>
            </w:pPr>
          </w:p>
        </w:tc>
        <w:tc>
          <w:tcPr>
            <w:tcW w:w="1350" w:type="dxa"/>
          </w:tcPr>
          <w:p w14:paraId="4CB68CDB" w14:textId="09EFD12F" w:rsidR="00F138C0" w:rsidRPr="00B819E1" w:rsidRDefault="00F138C0" w:rsidP="00F138C0">
            <w:pPr>
              <w:suppressAutoHyphens/>
              <w:spacing w:before="60" w:after="60" w:line="240" w:lineRule="auto"/>
              <w:ind w:firstLine="0"/>
              <w:jc w:val="center"/>
              <w:rPr>
                <w:sz w:val="20"/>
                <w:szCs w:val="20"/>
              </w:rPr>
            </w:pPr>
          </w:p>
        </w:tc>
        <w:tc>
          <w:tcPr>
            <w:tcW w:w="1080" w:type="dxa"/>
          </w:tcPr>
          <w:p w14:paraId="12468A19" w14:textId="06EE95A7" w:rsidR="00F138C0" w:rsidRPr="00B819E1" w:rsidRDefault="00F138C0" w:rsidP="00F138C0">
            <w:pPr>
              <w:suppressAutoHyphens/>
              <w:spacing w:before="60" w:after="60" w:line="240" w:lineRule="auto"/>
              <w:ind w:firstLine="0"/>
              <w:jc w:val="center"/>
              <w:rPr>
                <w:sz w:val="20"/>
                <w:szCs w:val="20"/>
              </w:rPr>
            </w:pPr>
          </w:p>
        </w:tc>
        <w:tc>
          <w:tcPr>
            <w:tcW w:w="1260" w:type="dxa"/>
          </w:tcPr>
          <w:p w14:paraId="372CA112" w14:textId="002AD9B5" w:rsidR="00F138C0" w:rsidRPr="00B819E1" w:rsidRDefault="00F138C0" w:rsidP="00F138C0">
            <w:pPr>
              <w:suppressAutoHyphens/>
              <w:spacing w:before="60" w:after="60" w:line="240" w:lineRule="auto"/>
              <w:ind w:firstLine="0"/>
              <w:jc w:val="center"/>
              <w:rPr>
                <w:sz w:val="20"/>
                <w:szCs w:val="20"/>
              </w:rPr>
            </w:pPr>
          </w:p>
        </w:tc>
        <w:tc>
          <w:tcPr>
            <w:tcW w:w="1260" w:type="dxa"/>
          </w:tcPr>
          <w:p w14:paraId="462C0E06" w14:textId="78E4E4CF" w:rsidR="00F138C0" w:rsidRPr="00B819E1" w:rsidRDefault="00F138C0" w:rsidP="00F138C0">
            <w:pPr>
              <w:suppressAutoHyphens/>
              <w:spacing w:before="60" w:after="6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0716479C" w14:textId="77777777" w:rsidR="00012793" w:rsidRPr="001E673E" w:rsidRDefault="00012793" w:rsidP="004C06BA">
      <w:pPr>
        <w:suppressAutoHyphens/>
        <w:rPr>
          <w:szCs w:val="24"/>
        </w:rPr>
      </w:pP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6870CD1" w:rsidR="002B2FF1" w:rsidRDefault="001D3217" w:rsidP="004C06BA">
      <w:pPr>
        <w:suppressAutoHyphens/>
        <w:ind w:firstLine="0"/>
        <w:rPr>
          <w:szCs w:val="24"/>
        </w:rPr>
      </w:pPr>
      <w:r>
        <w:rPr>
          <w:noProof/>
          <w:szCs w:val="24"/>
        </w:rPr>
        <w:lastRenderedPageBreak/>
        <w:drawing>
          <wp:inline distT="0" distB="0" distL="0" distR="0" wp14:anchorId="5603587C" wp14:editId="3BC2527C">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xml:space="preserve">, seed, and </w:t>
      </w:r>
      <w:proofErr w:type="gramStart"/>
      <w:r w:rsidR="002B2FF1">
        <w:rPr>
          <w:szCs w:val="24"/>
        </w:rPr>
        <w:t>legal size</w:t>
      </w:r>
      <w:proofErr w:type="gramEnd"/>
      <w:r w:rsidR="002B2FF1">
        <w:rPr>
          <w:szCs w:val="24"/>
        </w:rPr>
        <w:t xml:space="preserv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w:t>
      </w:r>
      <w:proofErr w:type="spellStart"/>
      <w:r w:rsidR="00883E6A">
        <w:rPr>
          <w:szCs w:val="24"/>
        </w:rPr>
        <w:t>Septemer</w:t>
      </w:r>
      <w:proofErr w:type="spellEnd"/>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w:t>
      </w:r>
      <w:proofErr w:type="spellStart"/>
      <w:r w:rsidR="002B2FF1">
        <w:rPr>
          <w:szCs w:val="24"/>
        </w:rPr>
        <w:t>Septemer</w:t>
      </w:r>
      <w:proofErr w:type="spellEnd"/>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w:t>
      </w:r>
      <w:proofErr w:type="gramStart"/>
      <w:r w:rsidR="00105D6D">
        <w:rPr>
          <w:szCs w:val="24"/>
        </w:rPr>
        <w:t>this analyses</w:t>
      </w:r>
      <w:proofErr w:type="gramEnd"/>
      <w:r w:rsidR="00105D6D">
        <w:rPr>
          <w:szCs w:val="24"/>
        </w:rPr>
        <w:t>.</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173"/>
      <w:r w:rsidRPr="001E673E">
        <w:rPr>
          <w:szCs w:val="24"/>
        </w:rPr>
        <w:t xml:space="preserve">5. Live oyster spat </w:t>
      </w:r>
      <w:commentRangeEnd w:id="173"/>
      <w:r w:rsidRPr="001E673E">
        <w:rPr>
          <w:rStyle w:val="CommentReference"/>
          <w:sz w:val="24"/>
          <w:szCs w:val="24"/>
        </w:rPr>
        <w:commentReference w:id="173"/>
      </w:r>
      <w:r w:rsidRPr="001E673E">
        <w:rPr>
          <w:szCs w:val="24"/>
        </w:rPr>
        <w:t xml:space="preserve">CPUE </w:t>
      </w:r>
      <w:commentRangeStart w:id="174"/>
      <w:commentRangeStart w:id="175"/>
      <w:commentRangeStart w:id="176"/>
      <w:r w:rsidRPr="001E673E">
        <w:rPr>
          <w:szCs w:val="24"/>
        </w:rPr>
        <w:t>per ¼ m</w:t>
      </w:r>
      <w:r w:rsidRPr="001E673E">
        <w:rPr>
          <w:szCs w:val="24"/>
          <w:vertAlign w:val="superscript"/>
        </w:rPr>
        <w:t>2</w:t>
      </w:r>
      <w:r w:rsidRPr="001E673E">
        <w:rPr>
          <w:szCs w:val="24"/>
        </w:rPr>
        <w:t xml:space="preserve"> quadrat</w:t>
      </w:r>
      <w:commentRangeEnd w:id="174"/>
      <w:r w:rsidRPr="001E673E">
        <w:rPr>
          <w:rStyle w:val="CommentReference"/>
          <w:sz w:val="24"/>
          <w:szCs w:val="24"/>
        </w:rPr>
        <w:commentReference w:id="174"/>
      </w:r>
      <w:commentRangeEnd w:id="175"/>
      <w:r w:rsidRPr="001E673E">
        <w:rPr>
          <w:rStyle w:val="CommentReference"/>
          <w:sz w:val="24"/>
          <w:szCs w:val="24"/>
        </w:rPr>
        <w:commentReference w:id="175"/>
      </w:r>
      <w:commentRangeEnd w:id="176"/>
      <w:r w:rsidRPr="001E673E">
        <w:rPr>
          <w:rStyle w:val="CommentReference"/>
          <w:sz w:val="24"/>
          <w:szCs w:val="24"/>
        </w:rPr>
        <w:commentReference w:id="176"/>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 xml:space="preserve">written as </w:t>
      </w:r>
      <w:proofErr w:type="spellStart"/>
      <w:r w:rsidRPr="001E673E">
        <w:rPr>
          <w:szCs w:val="24"/>
        </w:rPr>
        <w:t>Roundwt</w:t>
      </w:r>
      <w:proofErr w:type="spellEnd"/>
      <w:r w:rsidRPr="001E673E">
        <w:rPr>
          <w:szCs w:val="24"/>
        </w:rPr>
        <w:t xml:space="preserve"> ~ Period + offset(</w:t>
      </w:r>
      <w:proofErr w:type="gramStart"/>
      <w:r w:rsidRPr="001E673E">
        <w:rPr>
          <w:szCs w:val="24"/>
        </w:rPr>
        <w:t>log(</w:t>
      </w:r>
      <w:proofErr w:type="spellStart"/>
      <w:proofErr w:type="gramEnd"/>
      <w:r w:rsidRPr="001E673E">
        <w:rPr>
          <w:szCs w:val="24"/>
        </w:rPr>
        <w:t>Num_quads</w:t>
      </w:r>
      <w:proofErr w:type="spellEnd"/>
      <w:r w:rsidRPr="001E673E">
        <w:rPr>
          <w:szCs w:val="24"/>
        </w:rPr>
        <w:t>)</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w:t>
      </w:r>
      <w:proofErr w:type="spellStart"/>
      <w:r w:rsidRPr="001E673E">
        <w:t>Sum_spat</w:t>
      </w:r>
      <w:proofErr w:type="spellEnd"/>
      <w:r w:rsidRPr="001E673E">
        <w:t xml:space="preserve"> ~ Period * Project + offset(</w:t>
      </w:r>
      <w:proofErr w:type="gramStart"/>
      <w:r w:rsidRPr="001E673E">
        <w:t>log(</w:t>
      </w:r>
      <w:proofErr w:type="spellStart"/>
      <w:proofErr w:type="gramEnd"/>
      <w:r w:rsidRPr="001E673E">
        <w:t>Num_quads</w:t>
      </w:r>
      <w:proofErr w:type="spellEnd"/>
      <w:r w:rsidRPr="001E673E">
        <w:t>)</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w:t>
      </w:r>
      <w:proofErr w:type="gramStart"/>
      <w:r w:rsidRPr="001E673E">
        <w:t>spat</w:t>
      </w:r>
      <w:proofErr w:type="gramEnd"/>
      <w:r w:rsidRPr="001E673E">
        <w:t xml:space="preserve">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177"/>
      <w:r w:rsidRPr="001E673E">
        <w:rPr>
          <w:szCs w:val="24"/>
        </w:rPr>
        <w:t xml:space="preserve">Figure 6. </w:t>
      </w:r>
      <w:commentRangeEnd w:id="177"/>
      <w:r w:rsidRPr="001E673E">
        <w:rPr>
          <w:rStyle w:val="CommentReference"/>
          <w:sz w:val="24"/>
          <w:szCs w:val="24"/>
        </w:rPr>
        <w:commentReference w:id="177"/>
      </w:r>
      <w:r w:rsidRPr="001E673E">
        <w:rPr>
          <w:szCs w:val="24"/>
        </w:rPr>
        <w:t>Live oyster counts for a single ¼ m</w:t>
      </w:r>
      <w:r w:rsidRPr="004C06BA">
        <w:rPr>
          <w:szCs w:val="24"/>
          <w:vertAlign w:val="superscript"/>
        </w:rPr>
        <w:t>2</w:t>
      </w:r>
      <w:r w:rsidRPr="001E673E">
        <w:rPr>
          <w:szCs w:val="24"/>
        </w:rPr>
        <w:t xml:space="preserve"> quadrat by period, predicted using an </w:t>
      </w:r>
      <w:proofErr w:type="spellStart"/>
      <w:r w:rsidRPr="001E673E">
        <w:rPr>
          <w:szCs w:val="24"/>
        </w:rPr>
        <w:t>nbGLM</w:t>
      </w:r>
      <w:proofErr w:type="spellEnd"/>
      <w:r w:rsidRPr="001E673E">
        <w:rPr>
          <w:szCs w:val="24"/>
        </w:rPr>
        <w:t xml:space="preserve"> model in R, generally written as </w:t>
      </w:r>
      <w:proofErr w:type="spellStart"/>
      <w:r w:rsidRPr="001E673E">
        <w:rPr>
          <w:szCs w:val="24"/>
        </w:rPr>
        <w:t>Su</w:t>
      </w:r>
      <w:r w:rsidRPr="00B27B00">
        <w:rPr>
          <w:szCs w:val="24"/>
        </w:rPr>
        <w:t>m_spat</w:t>
      </w:r>
      <w:proofErr w:type="spellEnd"/>
      <w:r w:rsidRPr="00B27B00">
        <w:rPr>
          <w:szCs w:val="24"/>
        </w:rPr>
        <w:t xml:space="preserve"> ~ Period * Project + offset(</w:t>
      </w:r>
      <w:proofErr w:type="gramStart"/>
      <w:r w:rsidRPr="00B27B00">
        <w:rPr>
          <w:szCs w:val="24"/>
        </w:rPr>
        <w:t>log(</w:t>
      </w:r>
      <w:proofErr w:type="spellStart"/>
      <w:proofErr w:type="gramEnd"/>
      <w:r w:rsidRPr="00B27B00">
        <w:rPr>
          <w:szCs w:val="24"/>
        </w:rPr>
        <w:t>Num_quads</w:t>
      </w:r>
      <w:proofErr w:type="spellEnd"/>
      <w:r w:rsidRPr="00B27B00">
        <w:rPr>
          <w:szCs w:val="24"/>
        </w:rPr>
        <w:t xml:space="preserve">)). This is an interactive model allowing for a unique slope for each project. The solid black line represents the predicted number of live </w:t>
      </w:r>
      <w:proofErr w:type="gramStart"/>
      <w:r w:rsidRPr="00B27B00">
        <w:rPr>
          <w:szCs w:val="24"/>
        </w:rPr>
        <w:t>spat</w:t>
      </w:r>
      <w:proofErr w:type="gramEnd"/>
      <w:r w:rsidRPr="00B27B00">
        <w:rPr>
          <w:szCs w:val="24"/>
        </w:rPr>
        <w:t xml:space="preserve">; the grey area represents its 95% confidence interval. All study sites had more than one quadrat sampled, and no study site was sampled in all periods. Predicted values are shown for all periods and for a single quadrat to demonstrate the difference in predicted number of live </w:t>
      </w:r>
      <w:proofErr w:type="gramStart"/>
      <w:r w:rsidRPr="00B27B00">
        <w:rPr>
          <w:szCs w:val="24"/>
        </w:rPr>
        <w:t>oyster</w:t>
      </w:r>
      <w:proofErr w:type="gramEnd"/>
      <w:r w:rsidRPr="00B27B00">
        <w:rPr>
          <w:szCs w:val="24"/>
        </w:rPr>
        <w:t xml:space="preserve">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178"/>
      <w:commentRangeStart w:id="179"/>
      <w:r w:rsidRPr="001E673E">
        <w:rPr>
          <w:szCs w:val="24"/>
        </w:rPr>
        <w:t>The utility of this plot is up for discussion.</w:t>
      </w:r>
      <w:commentRangeEnd w:id="178"/>
      <w:r w:rsidRPr="001E673E">
        <w:rPr>
          <w:rStyle w:val="CommentReference"/>
          <w:sz w:val="24"/>
          <w:szCs w:val="24"/>
        </w:rPr>
        <w:commentReference w:id="178"/>
      </w:r>
      <w:commentRangeEnd w:id="179"/>
      <w:r w:rsidRPr="001E673E">
        <w:rPr>
          <w:rStyle w:val="CommentReference"/>
          <w:sz w:val="24"/>
          <w:szCs w:val="24"/>
        </w:rPr>
        <w:commentReference w:id="179"/>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180"/>
      <w:commentRangeStart w:id="181"/>
      <w:commentRangeStart w:id="182"/>
      <w:r w:rsidRPr="001E673E">
        <w:t xml:space="preserve">Figure </w:t>
      </w:r>
      <w:commentRangeEnd w:id="180"/>
      <w:r w:rsidRPr="001E673E">
        <w:rPr>
          <w:rStyle w:val="CommentReference"/>
          <w:sz w:val="24"/>
          <w:szCs w:val="24"/>
        </w:rPr>
        <w:commentReference w:id="180"/>
      </w:r>
      <w:commentRangeEnd w:id="181"/>
      <w:r w:rsidRPr="001E673E">
        <w:rPr>
          <w:rStyle w:val="CommentReference"/>
          <w:sz w:val="24"/>
          <w:szCs w:val="24"/>
        </w:rPr>
        <w:commentReference w:id="181"/>
      </w:r>
      <w:commentRangeEnd w:id="182"/>
      <w:r w:rsidRPr="001E673E">
        <w:rPr>
          <w:rStyle w:val="CommentReference"/>
          <w:sz w:val="24"/>
          <w:szCs w:val="24"/>
        </w:rPr>
        <w:commentReference w:id="182"/>
      </w:r>
      <w:r w:rsidRPr="001E673E">
        <w:t xml:space="preserve">7. Predicted change in cultch biomass from the four Apalachicola Bay study sites. The model in R is written as </w:t>
      </w:r>
      <w:proofErr w:type="spellStart"/>
      <w:r w:rsidRPr="001E673E">
        <w:t>Roundwt</w:t>
      </w:r>
      <w:proofErr w:type="spellEnd"/>
      <w:r w:rsidRPr="001E673E">
        <w:t xml:space="preserve"> ~ Period + offset(</w:t>
      </w:r>
      <w:proofErr w:type="gramStart"/>
      <w:r w:rsidRPr="001E673E">
        <w:t>log(</w:t>
      </w:r>
      <w:proofErr w:type="spellStart"/>
      <w:proofErr w:type="gramEnd"/>
      <w:r w:rsidRPr="001E673E">
        <w:t>Num_quads</w:t>
      </w:r>
      <w:proofErr w:type="spellEnd"/>
      <w:r w:rsidRPr="001E673E">
        <w:t>)</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Allen,Micheal S" w:date="2022-10-13T09:24:00Z" w:initials="AS">
    <w:p w14:paraId="20EFD694" w14:textId="77777777" w:rsidR="001E4BF2" w:rsidRDefault="001E4BF2" w:rsidP="00BE2877">
      <w:r>
        <w:rPr>
          <w:rStyle w:val="CommentReference"/>
        </w:rPr>
        <w:annotationRef/>
      </w:r>
      <w:r>
        <w:rPr>
          <w:sz w:val="20"/>
          <w:szCs w:val="20"/>
        </w:rPr>
        <w:t>Not sure what “It’ is, is this your study or the conclusions from the other efforts?</w:t>
      </w:r>
    </w:p>
  </w:comment>
  <w:comment w:id="21" w:author="Allen,Micheal S" w:date="2022-10-13T09:27:00Z" w:initials="AS">
    <w:p w14:paraId="0A71A3DD" w14:textId="77777777" w:rsidR="001E4BF2" w:rsidRDefault="001E4BF2" w:rsidP="008943CD">
      <w:r>
        <w:rPr>
          <w:rStyle w:val="CommentReference"/>
        </w:rPr>
        <w:annotationRef/>
      </w:r>
      <w:r>
        <w:rPr>
          <w:sz w:val="20"/>
          <w:szCs w:val="20"/>
        </w:rPr>
        <w:t>I thought this needs to be stated more directly.</w:t>
      </w:r>
    </w:p>
  </w:comment>
  <w:comment w:id="32" w:author="Allen,Micheal S" w:date="2022-10-13T09:28:00Z" w:initials="AS">
    <w:p w14:paraId="337760D5" w14:textId="77777777" w:rsidR="00EB1A6C" w:rsidRDefault="00EB1A6C" w:rsidP="00632604">
      <w:r>
        <w:rPr>
          <w:rStyle w:val="CommentReference"/>
        </w:rPr>
        <w:annotationRef/>
      </w:r>
      <w:r>
        <w:rPr>
          <w:sz w:val="20"/>
          <w:szCs w:val="20"/>
        </w:rPr>
        <w:t>Vague, can you summarize these in parentheses at end of sentence?</w:t>
      </w:r>
    </w:p>
  </w:comment>
  <w:comment w:id="36" w:author="Allen,Micheal S" w:date="2022-10-13T09:24:00Z" w:initials="AS">
    <w:p w14:paraId="2019C66F" w14:textId="1CDC8305" w:rsidR="001E4BF2" w:rsidRDefault="001E4BF2" w:rsidP="009145D5">
      <w:r>
        <w:rPr>
          <w:rStyle w:val="CommentReference"/>
        </w:rPr>
        <w:annotationRef/>
      </w:r>
      <w:r>
        <w:rPr>
          <w:sz w:val="20"/>
          <w:szCs w:val="20"/>
        </w:rPr>
        <w:t>Vague, not sure what this means.</w:t>
      </w:r>
    </w:p>
  </w:comment>
  <w:comment w:id="39" w:author="Allen,Micheal S" w:date="2022-10-13T09:29:00Z" w:initials="AS">
    <w:p w14:paraId="128848B1" w14:textId="77777777" w:rsidR="00EB1A6C" w:rsidRDefault="00EB1A6C" w:rsidP="000A6741">
      <w:r>
        <w:rPr>
          <w:rStyle w:val="CommentReference"/>
        </w:rPr>
        <w:annotationRef/>
      </w:r>
      <w:r>
        <w:rPr>
          <w:sz w:val="20"/>
          <w:szCs w:val="20"/>
        </w:rPr>
        <w:t>I would argue we have a good sense of the reasons (harvest, FW flow, potential disease, etc.), but the relative effects of each of these remains uncertain.</w:t>
      </w:r>
    </w:p>
  </w:comment>
  <w:comment w:id="48" w:author="Allen,Micheal S" w:date="2022-10-13T09:51:00Z" w:initials="AS">
    <w:p w14:paraId="11B80F52" w14:textId="77777777" w:rsidR="00EB64D3" w:rsidRDefault="00EB64D3" w:rsidP="000C5A57">
      <w:r>
        <w:rPr>
          <w:rStyle w:val="CommentReference"/>
        </w:rPr>
        <w:annotationRef/>
      </w:r>
      <w:r>
        <w:rPr>
          <w:sz w:val="20"/>
          <w:szCs w:val="20"/>
        </w:rPr>
        <w:t xml:space="preserve">This seems like it should be at the end of the paper, not here.   </w:t>
      </w:r>
    </w:p>
    <w:p w14:paraId="7A45B3CB" w14:textId="77777777" w:rsidR="00EB64D3" w:rsidRDefault="00EB64D3" w:rsidP="000C5A57"/>
  </w:comment>
  <w:comment w:id="67" w:author="Allen,Micheal S" w:date="2022-10-13T09:54:00Z" w:initials="AS">
    <w:p w14:paraId="602CB576" w14:textId="77777777" w:rsidR="00695550" w:rsidRDefault="00695550" w:rsidP="00E11623">
      <w:r>
        <w:rPr>
          <w:rStyle w:val="CommentReference"/>
        </w:rPr>
        <w:annotationRef/>
      </w:r>
      <w:r>
        <w:rPr>
          <w:sz w:val="20"/>
          <w:szCs w:val="20"/>
        </w:rPr>
        <w:t>Redundant, don’t need to say this again here.</w:t>
      </w:r>
    </w:p>
    <w:p w14:paraId="12DEFEC8" w14:textId="77777777" w:rsidR="00695550" w:rsidRDefault="00695550" w:rsidP="00E11623"/>
  </w:comment>
  <w:comment w:id="69" w:author="Allen,Micheal S" w:date="2022-10-13T09:56:00Z" w:initials="AS">
    <w:p w14:paraId="71EFC342" w14:textId="77777777" w:rsidR="00695550" w:rsidRDefault="00695550" w:rsidP="00C96A21">
      <w:r>
        <w:rPr>
          <w:rStyle w:val="CommentReference"/>
        </w:rPr>
        <w:annotationRef/>
      </w:r>
      <w:r>
        <w:rPr>
          <w:sz w:val="20"/>
          <w:szCs w:val="20"/>
        </w:rPr>
        <w:t>Again redundant, just define size groups once and then refer to size groups.</w:t>
      </w:r>
    </w:p>
  </w:comment>
  <w:comment w:id="90" w:author="Allen,Micheal S" w:date="2022-10-13T10:59:00Z" w:initials="AS">
    <w:p w14:paraId="31657691" w14:textId="77777777" w:rsidR="00A30880" w:rsidRDefault="00A30880" w:rsidP="00A107C8">
      <w:r>
        <w:rPr>
          <w:rStyle w:val="CommentReference"/>
        </w:rPr>
        <w:annotationRef/>
      </w:r>
      <w:r>
        <w:rPr>
          <w:sz w:val="20"/>
          <w:szCs w:val="20"/>
        </w:rPr>
        <w:t>Methods?</w:t>
      </w:r>
    </w:p>
  </w:comment>
  <w:comment w:id="91" w:author="Allen,Micheal S" w:date="2022-10-13T11:00:00Z" w:initials="AS">
    <w:p w14:paraId="13D24AA4" w14:textId="77777777" w:rsidR="00A30880" w:rsidRDefault="00A30880" w:rsidP="0064440C">
      <w:r>
        <w:rPr>
          <w:rStyle w:val="CommentReference"/>
        </w:rPr>
        <w:annotationRef/>
      </w:r>
      <w:r>
        <w:rPr>
          <w:sz w:val="20"/>
          <w:szCs w:val="20"/>
        </w:rPr>
        <w:t>Methods</w:t>
      </w:r>
    </w:p>
    <w:p w14:paraId="673AABF1" w14:textId="77777777" w:rsidR="00A30880" w:rsidRDefault="00A30880" w:rsidP="0064440C"/>
  </w:comment>
  <w:comment w:id="94" w:author="Allen,Micheal S" w:date="2022-10-13T11:04:00Z" w:initials="AS">
    <w:p w14:paraId="730EEDAD" w14:textId="77777777" w:rsidR="00467B1B" w:rsidRDefault="00467B1B" w:rsidP="007C3D8F">
      <w:r>
        <w:rPr>
          <w:rStyle w:val="CommentReference"/>
        </w:rPr>
        <w:annotationRef/>
      </w:r>
      <w:r>
        <w:rPr>
          <w:sz w:val="20"/>
          <w:szCs w:val="20"/>
        </w:rPr>
        <w:t>How much do you trust the actual spat count data, given that it seems like the minimum size counted changed through time in some of these systems?</w:t>
      </w:r>
    </w:p>
  </w:comment>
  <w:comment w:id="99" w:author="Allen,Micheal S" w:date="2022-10-13T11:09:00Z" w:initials="AS">
    <w:p w14:paraId="6058BAB9" w14:textId="77777777" w:rsidR="00467B1B" w:rsidRDefault="00467B1B" w:rsidP="001564BA">
      <w:r>
        <w:rPr>
          <w:rStyle w:val="CommentReference"/>
        </w:rPr>
        <w:annotationRef/>
      </w:r>
      <w:r>
        <w:rPr>
          <w:sz w:val="20"/>
          <w:szCs w:val="20"/>
        </w:rPr>
        <w:t>This is question 2 about oysters overall, but the text below is only about spat?</w:t>
      </w:r>
    </w:p>
  </w:comment>
  <w:comment w:id="100" w:author="Allen,Micheal S" w:date="2022-10-13T11:10:00Z" w:initials="AS">
    <w:p w14:paraId="7817EEC1" w14:textId="77777777" w:rsidR="00467B1B" w:rsidRDefault="00467B1B" w:rsidP="00DF1E9A">
      <w:r>
        <w:rPr>
          <w:rStyle w:val="CommentReference"/>
        </w:rPr>
        <w:annotationRef/>
      </w:r>
      <w:r>
        <w:rPr>
          <w:sz w:val="20"/>
          <w:szCs w:val="20"/>
        </w:rPr>
        <w:t xml:space="preserve">Your text jumps around a lot between questions and systems.  I think it would be better to group the sections by question and then address all aspects of each question in that section.   </w:t>
      </w:r>
    </w:p>
  </w:comment>
  <w:comment w:id="104" w:author="Allen,Micheal S" w:date="2022-10-13T11:10:00Z" w:initials="AS">
    <w:p w14:paraId="519E500C" w14:textId="77777777" w:rsidR="00467B1B" w:rsidRDefault="00467B1B" w:rsidP="00FD42CE">
      <w:r>
        <w:rPr>
          <w:rStyle w:val="CommentReference"/>
        </w:rPr>
        <w:annotationRef/>
      </w:r>
      <w:r>
        <w:rPr>
          <w:sz w:val="20"/>
          <w:szCs w:val="20"/>
        </w:rPr>
        <w:t>Really this is methods, not results.</w:t>
      </w:r>
    </w:p>
    <w:p w14:paraId="331CE845" w14:textId="77777777" w:rsidR="00467B1B" w:rsidRDefault="00467B1B" w:rsidP="00FD42CE"/>
  </w:comment>
  <w:comment w:id="107" w:author="Allen,Micheal S" w:date="2022-10-13T11:13:00Z" w:initials="AS">
    <w:p w14:paraId="12865C1E" w14:textId="77777777" w:rsidR="00E57DB3" w:rsidRDefault="00E57DB3" w:rsidP="005D29DD">
      <w:r>
        <w:rPr>
          <w:rStyle w:val="CommentReference"/>
        </w:rPr>
        <w:annotationRef/>
      </w:r>
      <w:r>
        <w:rPr>
          <w:sz w:val="20"/>
          <w:szCs w:val="20"/>
        </w:rPr>
        <w:t>Add summary sentence after this, you are saying there are differences in spat counts among the different restoration projects in AB, correct?</w:t>
      </w:r>
    </w:p>
  </w:comment>
  <w:comment w:id="108" w:author="Allen,Micheal S" w:date="2022-10-13T11:14:00Z" w:initials="AS">
    <w:p w14:paraId="697BFC67" w14:textId="77777777" w:rsidR="00E57DB3" w:rsidRDefault="00E57DB3" w:rsidP="00920D03">
      <w:r>
        <w:rPr>
          <w:rStyle w:val="CommentReference"/>
        </w:rPr>
        <w:annotationRef/>
      </w:r>
      <w:r>
        <w:rPr>
          <w:sz w:val="20"/>
          <w:szCs w:val="20"/>
        </w:rPr>
        <w:t>Summarize how this differed between rock and shell cultch, need summary statement after reporting the statistics.</w:t>
      </w:r>
    </w:p>
  </w:comment>
  <w:comment w:id="111" w:author="Allen,Micheal S" w:date="2022-10-13T11:15:00Z" w:initials="AS">
    <w:p w14:paraId="509ED88B" w14:textId="77777777" w:rsidR="004154C5" w:rsidRDefault="004154C5" w:rsidP="00334EAB">
      <w:r>
        <w:rPr>
          <w:rStyle w:val="CommentReference"/>
        </w:rPr>
        <w:annotationRef/>
      </w:r>
      <w:r>
        <w:rPr>
          <w:sz w:val="20"/>
          <w:szCs w:val="20"/>
        </w:rPr>
        <w:t>OK but summarize what this means relative to question 3.</w:t>
      </w:r>
    </w:p>
  </w:comment>
  <w:comment w:id="117" w:author="Allen,Micheal S" w:date="2022-10-13T11:21:00Z" w:initials="AS">
    <w:p w14:paraId="1A169435" w14:textId="77777777" w:rsidR="002908F4" w:rsidRDefault="002908F4" w:rsidP="00B04FD3">
      <w:r>
        <w:rPr>
          <w:rStyle w:val="CommentReference"/>
        </w:rPr>
        <w:annotationRef/>
      </w:r>
      <w:r>
        <w:rPr>
          <w:sz w:val="20"/>
          <w:szCs w:val="20"/>
        </w:rPr>
        <w:t>This text gets lost in the statistics and doesn’t summarize what the findings are relative to each question.  Interpret what these models mean relative to your questions.</w:t>
      </w:r>
    </w:p>
  </w:comment>
  <w:comment w:id="121" w:author="Allen,Micheal S" w:date="2022-10-13T11:23:00Z" w:initials="AS">
    <w:p w14:paraId="062B8A88" w14:textId="77777777" w:rsidR="00427C2E" w:rsidRDefault="00427C2E" w:rsidP="00BF115D">
      <w:r>
        <w:rPr>
          <w:rStyle w:val="CommentReference"/>
        </w:rPr>
        <w:annotationRef/>
      </w:r>
      <w:r>
        <w:rPr>
          <w:sz w:val="20"/>
          <w:szCs w:val="20"/>
        </w:rPr>
        <w:t>Same, not effective to just list a set of models.</w:t>
      </w:r>
    </w:p>
  </w:comment>
  <w:comment w:id="122" w:author="Allen,Micheal S" w:date="2022-10-13T11:23:00Z" w:initials="AS">
    <w:p w14:paraId="0F49D292" w14:textId="77777777" w:rsidR="00427C2E" w:rsidRDefault="00427C2E" w:rsidP="00AE43EC">
      <w:r>
        <w:rPr>
          <w:rStyle w:val="CommentReference"/>
        </w:rPr>
        <w:annotationRef/>
      </w:r>
      <w:r>
        <w:rPr>
          <w:sz w:val="20"/>
          <w:szCs w:val="20"/>
        </w:rPr>
        <w:t xml:space="preserve">Just refer to a table and don’t list the actual models here?  </w:t>
      </w:r>
    </w:p>
  </w:comment>
  <w:comment w:id="124" w:author="Allen,Micheal S" w:date="2022-10-13T11:25:00Z" w:initials="AS">
    <w:p w14:paraId="056D50E9" w14:textId="77777777" w:rsidR="00427C2E" w:rsidRDefault="00427C2E" w:rsidP="0044060D">
      <w:r>
        <w:rPr>
          <w:rStyle w:val="CommentReference"/>
        </w:rPr>
        <w:annotationRef/>
      </w:r>
      <w:r>
        <w:rPr>
          <w:sz w:val="20"/>
          <w:szCs w:val="20"/>
        </w:rPr>
        <w:t>Example of summary sentence that I think would improve your results and clarify the responses for the reader if you did this throughout.</w:t>
      </w:r>
    </w:p>
  </w:comment>
  <w:comment w:id="127" w:author="Allen,Micheal S" w:date="2022-10-13T11:26:00Z" w:initials="AS">
    <w:p w14:paraId="0791516E" w14:textId="77777777" w:rsidR="00427C2E" w:rsidRDefault="00427C2E" w:rsidP="007B0660">
      <w:r>
        <w:rPr>
          <w:rStyle w:val="CommentReference"/>
        </w:rPr>
        <w:annotationRef/>
      </w:r>
      <w:r>
        <w:rPr>
          <w:sz w:val="20"/>
          <w:szCs w:val="20"/>
        </w:rPr>
        <w:t>Same, so what?   Summarize.</w:t>
      </w:r>
    </w:p>
  </w:comment>
  <w:comment w:id="141" w:author="Allen,Micheal S" w:date="2022-10-13T11:31:00Z" w:initials="AS">
    <w:p w14:paraId="18B05BF1" w14:textId="77777777" w:rsidR="007C78CB" w:rsidRDefault="007C78CB" w:rsidP="00326E7E">
      <w:r>
        <w:rPr>
          <w:rStyle w:val="CommentReference"/>
        </w:rPr>
        <w:annotationRef/>
      </w:r>
      <w:r>
        <w:rPr>
          <w:sz w:val="20"/>
          <w:szCs w:val="20"/>
        </w:rPr>
        <w:t>I didn’t get this from the results section, but agree it’s an interesting result.</w:t>
      </w:r>
    </w:p>
  </w:comment>
  <w:comment w:id="144" w:author="Allen,Micheal S" w:date="2022-10-13T11:32:00Z" w:initials="AS">
    <w:p w14:paraId="5765CC35" w14:textId="77777777" w:rsidR="007C78CB" w:rsidRDefault="007C78CB" w:rsidP="000A7604">
      <w:r>
        <w:rPr>
          <w:rStyle w:val="CommentReference"/>
        </w:rPr>
        <w:annotationRef/>
      </w:r>
      <w:r>
        <w:rPr>
          <w:sz w:val="20"/>
          <w:szCs w:val="20"/>
        </w:rPr>
        <w:t>To me this is results and should be part of the summary statements I was looking for in that section.  Here the paper should be integrating these results with previous work, but this is simply a summary of your results as currently written.</w:t>
      </w:r>
    </w:p>
  </w:comment>
  <w:comment w:id="154" w:author="Ed Camp" w:date="2022-09-13T14:32:00Z" w:initials="CE">
    <w:p w14:paraId="40B9BE79" w14:textId="442DB117" w:rsidR="00C6242F" w:rsidRDefault="00C6242F">
      <w:pPr>
        <w:pStyle w:val="CommentText"/>
      </w:pPr>
      <w:r>
        <w:rPr>
          <w:rStyle w:val="CommentReference"/>
        </w:rPr>
        <w:annotationRef/>
      </w:r>
      <w:r>
        <w:t>I think it is logically inconsistent to have most of the discussion describe how different types of restoration (height, elevation, possibly material) might logically have led to the restoration failure and also say that restoration is impossible. I do not understand why the (likely) alternative stable states means restoration is impossible. I think it implies current restoration is not likely to be successful (so stop trying the same thing that isn’t working) and 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155" w:author="Pine, Bill" w:date="2022-09-24T15:41:00Z" w:initials="PB">
    <w:p w14:paraId="12676E00" w14:textId="77777777" w:rsidR="00C6242F" w:rsidRDefault="00C6242F" w:rsidP="00C6242F">
      <w:pPr>
        <w:pStyle w:val="CommentText"/>
      </w:pPr>
      <w:r>
        <w:rPr>
          <w:rStyle w:val="CommentReference"/>
        </w:rPr>
        <w:annotationRef/>
      </w:r>
      <w:r>
        <w:t>If you do the calculations for the removals it would cost hundreds of millions of dollars to replace the amount of material that was removed.</w:t>
      </w:r>
    </w:p>
  </w:comment>
  <w:comment w:id="156" w:author="Ed Camp" w:date="2022-09-13T14:34:00Z" w:initials="CE">
    <w:p w14:paraId="2B9123E8" w14:textId="5C16B0D8" w:rsidR="00C6242F" w:rsidRDefault="00C6242F">
      <w:pPr>
        <w:pStyle w:val="CommentText"/>
      </w:pPr>
      <w:r>
        <w:rPr>
          <w:rStyle w:val="CommentReference"/>
        </w:rPr>
        <w:annotationRef/>
      </w:r>
      <w:r>
        <w:t>I do not think we can claim that the legal actions themselves have had any ecological/biological or physical affect on the bay, unless we are claiming this as opportunity cost of not spending legal fees of socioeconomic restoration/relief and/or ecological restoration. And that would need to be laid out and explained, and still would be a stretch.</w:t>
      </w:r>
    </w:p>
  </w:comment>
  <w:comment w:id="157" w:author="Pine, Bill" w:date="2022-09-24T15:35:00Z" w:initials="PB">
    <w:p w14:paraId="2B8F84E6" w14:textId="77777777" w:rsidR="00C6242F" w:rsidRDefault="00C6242F" w:rsidP="00C6242F">
      <w:pPr>
        <w:pStyle w:val="CommentText"/>
      </w:pPr>
      <w:r>
        <w:rPr>
          <w:rStyle w:val="CommentReference"/>
        </w:rPr>
        <w:annotationRef/>
      </w:r>
      <w:r>
        <w:t xml:space="preserve">The legal actions were an effort to force equitable water allocation and increase downstream releases. That's the prayer for relief. </w:t>
      </w:r>
    </w:p>
  </w:comment>
  <w:comment w:id="158" w:author="Pine, Bill" w:date="2022-10-06T13:34:00Z" w:initials="PB">
    <w:p w14:paraId="112A929A" w14:textId="77777777" w:rsidR="00326B8B" w:rsidRDefault="00326B8B" w:rsidP="005673FB">
      <w:pPr>
        <w:pStyle w:val="CommentText"/>
      </w:pPr>
      <w:r>
        <w:rPr>
          <w:rStyle w:val="CommentReference"/>
        </w:rPr>
        <w:annotationRef/>
      </w:r>
      <w:r>
        <w:t>And more water was delivered by precipitation being closer to normal. And no response.</w:t>
      </w:r>
    </w:p>
  </w:comment>
  <w:comment w:id="165" w:author="Amanda Morgan" w:date="2022-08-02T10:29:00Z" w:initials="AM">
    <w:p w14:paraId="0338FF49" w14:textId="411BDE96" w:rsidR="00C6242F" w:rsidRDefault="00C6242F">
      <w:pPr>
        <w:pStyle w:val="CommentText"/>
      </w:pPr>
      <w:r>
        <w:rPr>
          <w:rStyle w:val="CommentReference"/>
        </w:rPr>
        <w:annotationRef/>
      </w:r>
      <w:r>
        <w:t>If you keep this reference, please give the following information in this order/format:</w:t>
      </w:r>
    </w:p>
    <w:p w14:paraId="64990989" w14:textId="048E9B48" w:rsidR="00C6242F" w:rsidRDefault="00C6242F">
      <w:pPr>
        <w:pStyle w:val="CommentText"/>
      </w:pPr>
      <w:r>
        <w:t>Authors. Year. Title. Publisher name, publisher location. URL.</w:t>
      </w:r>
    </w:p>
  </w:comment>
  <w:comment w:id="166" w:author="Bill Pine" w:date="2022-08-09T09:53:00Z" w:initials="PB">
    <w:p w14:paraId="342AF9BC" w14:textId="77777777" w:rsidR="00C6242F" w:rsidRDefault="00C6242F" w:rsidP="00C6242F">
      <w:pPr>
        <w:pStyle w:val="CommentText"/>
      </w:pPr>
      <w:r>
        <w:rPr>
          <w:rStyle w:val="CommentReference"/>
        </w:rPr>
        <w:annotationRef/>
      </w:r>
      <w:r>
        <w:t>This information is not available.</w:t>
      </w:r>
    </w:p>
  </w:comment>
  <w:comment w:id="167" w:author="Amanda Morgan" w:date="2022-08-02T10:09:00Z" w:initials="AM">
    <w:p w14:paraId="0DFDD949" w14:textId="02456CAC" w:rsidR="00C6242F" w:rsidRDefault="00C6242F">
      <w:pPr>
        <w:pStyle w:val="CommentText"/>
      </w:pPr>
      <w:r>
        <w:rPr>
          <w:rStyle w:val="CommentReference"/>
        </w:rPr>
        <w:annotationRef/>
      </w:r>
      <w:r>
        <w:t>Add page numbers.</w:t>
      </w:r>
    </w:p>
  </w:comment>
  <w:comment w:id="168" w:author="Bill Pine" w:date="2022-08-09T08:58:00Z" w:initials="PB">
    <w:p w14:paraId="4DF4A817" w14:textId="77777777" w:rsidR="00C6242F" w:rsidRDefault="00C6242F" w:rsidP="00C6242F">
      <w:pPr>
        <w:pStyle w:val="CommentText"/>
      </w:pPr>
      <w:r>
        <w:rPr>
          <w:rStyle w:val="CommentReference"/>
        </w:rPr>
        <w:annotationRef/>
      </w:r>
      <w:r>
        <w:t>There are no page numbers. It is online and just says "11 pages"</w:t>
      </w:r>
    </w:p>
  </w:comment>
  <w:comment w:id="169" w:author="Amanda Morgan" w:date="2022-08-02T10:08:00Z" w:initials="AM">
    <w:p w14:paraId="6D4CA642" w14:textId="0685F96B" w:rsidR="00C6242F" w:rsidRDefault="00C6242F">
      <w:pPr>
        <w:pStyle w:val="CommentText"/>
      </w:pPr>
      <w:r>
        <w:rPr>
          <w:rStyle w:val="CommentReference"/>
        </w:rPr>
        <w:annotationRef/>
      </w:r>
      <w:r>
        <w:t>If you keep this entry, add page numbers.</w:t>
      </w:r>
    </w:p>
  </w:comment>
  <w:comment w:id="170" w:author="Ed Camp" w:date="2022-09-13T13:36:00Z" w:initials="CE">
    <w:p w14:paraId="0056BE65" w14:textId="02F1AA53" w:rsidR="00C6242F" w:rsidRDefault="00C6242F">
      <w:pPr>
        <w:pStyle w:val="CommentText"/>
      </w:pPr>
      <w:r>
        <w:rPr>
          <w:rStyle w:val="CommentReference"/>
        </w:rPr>
        <w:annotationRef/>
      </w:r>
      <w:r>
        <w:t>Is it possible to include the coverage in hectares or no?</w:t>
      </w:r>
    </w:p>
  </w:comment>
  <w:comment w:id="171" w:author="Pine, Bill" w:date="2022-09-24T15:51:00Z" w:initials="PB">
    <w:p w14:paraId="3298F7D2" w14:textId="77777777" w:rsidR="00C6242F" w:rsidRDefault="00C6242F" w:rsidP="00C6242F">
      <w:pPr>
        <w:pStyle w:val="CommentText"/>
      </w:pPr>
      <w:r>
        <w:rPr>
          <w:rStyle w:val="CommentReference"/>
        </w:rPr>
        <w:annotationRef/>
      </w:r>
      <w:r>
        <w:t>No, I don't think so. That's because there were planned areas, and nobody seems to think the deployments went as planned and nobody seems to know how the areas changed over time.</w:t>
      </w:r>
    </w:p>
  </w:comment>
  <w:comment w:id="172" w:author="Bill Pine" w:date="2022-10-04T12:03:00Z" w:initials="bp">
    <w:p w14:paraId="33261D35" w14:textId="3AEA676E" w:rsidR="00280771" w:rsidRDefault="00280771">
      <w:pPr>
        <w:pStyle w:val="CommentText"/>
      </w:pPr>
      <w:r>
        <w:rPr>
          <w:rStyle w:val="CommentReference"/>
        </w:rPr>
        <w:annotationRef/>
      </w:r>
      <w:r>
        <w:t>This was updated by bp on oct 4 about noon</w:t>
      </w:r>
    </w:p>
  </w:comment>
  <w:comment w:id="173" w:author="Sandra Brooke" w:date="2022-07-08T11:37:00Z" w:initials="SB">
    <w:p w14:paraId="6C4F5934" w14:textId="1CE8AF65" w:rsidR="00C6242F" w:rsidRDefault="00C6242F" w:rsidP="00F35969">
      <w:pPr>
        <w:pStyle w:val="CommentText"/>
      </w:pPr>
      <w:r>
        <w:rPr>
          <w:rStyle w:val="CommentReference"/>
        </w:rPr>
        <w:annotationRef/>
      </w:r>
      <w:r>
        <w:t xml:space="preserve">Inconsistent/incorrect labeling of projects. These don’t match the methods or Table 1. </w:t>
      </w:r>
    </w:p>
  </w:comment>
  <w:comment w:id="174" w:author="Andrew Shantz" w:date="2022-07-01T12:29:00Z" w:initials="AS">
    <w:p w14:paraId="3B1DFF46" w14:textId="77777777" w:rsidR="00C6242F" w:rsidRDefault="00C6242F"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175" w:author="Sandra Brooke" w:date="2022-07-08T13:04:00Z" w:initials="SB">
    <w:p w14:paraId="08D7031D" w14:textId="77777777" w:rsidR="00C6242F" w:rsidRDefault="00C6242F" w:rsidP="00F35969">
      <w:pPr>
        <w:pStyle w:val="CommentText"/>
      </w:pPr>
      <w:r>
        <w:rPr>
          <w:rStyle w:val="CommentReference"/>
        </w:rPr>
        <w:annotationRef/>
      </w:r>
      <w:r>
        <w:t>NFWF 1 also had 4 different clutching levels so where are the treatment specific data?</w:t>
      </w:r>
    </w:p>
  </w:comment>
  <w:comment w:id="176" w:author="Bill Pine" w:date="2022-07-10T23:16:00Z" w:initials="PB">
    <w:p w14:paraId="3B9F2B7A" w14:textId="77777777" w:rsidR="00C6242F" w:rsidRDefault="00C6242F" w:rsidP="00F35969">
      <w:pPr>
        <w:pStyle w:val="CommentText"/>
      </w:pPr>
      <w:r>
        <w:rPr>
          <w:rStyle w:val="CommentReference"/>
        </w:rPr>
        <w:annotationRef/>
      </w:r>
      <w:r>
        <w:t>I sum the counts at each site.</w:t>
      </w:r>
    </w:p>
  </w:comment>
  <w:comment w:id="177" w:author="Sandra Brooke" w:date="2022-07-08T12:28:00Z" w:initials="SB">
    <w:p w14:paraId="6453CD25" w14:textId="77777777" w:rsidR="00C6242F" w:rsidRDefault="00C6242F" w:rsidP="00F35969">
      <w:pPr>
        <w:pStyle w:val="CommentText"/>
      </w:pPr>
      <w:r>
        <w:rPr>
          <w:rStyle w:val="CommentReference"/>
        </w:rPr>
        <w:annotationRef/>
      </w:r>
      <w:r>
        <w:t>Same comments as previously re names – these are different again</w:t>
      </w:r>
    </w:p>
  </w:comment>
  <w:comment w:id="178" w:author="Sandra Brooke" w:date="2022-07-08T12:31:00Z" w:initials="SB">
    <w:p w14:paraId="7DF1FEDF" w14:textId="77777777" w:rsidR="00C6242F" w:rsidRDefault="00C6242F"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179" w:author="Bill Pine" w:date="2022-07-10T23:18:00Z" w:initials="PB">
    <w:p w14:paraId="47CBA992" w14:textId="77777777" w:rsidR="00C6242F" w:rsidRDefault="00C6242F" w:rsidP="00F35969">
      <w:pPr>
        <w:pStyle w:val="CommentText"/>
      </w:pPr>
      <w:r>
        <w:rPr>
          <w:rStyle w:val="CommentReference"/>
        </w:rPr>
        <w:annotationRef/>
      </w:r>
      <w:r>
        <w:t>What doesn't match with figure 5?</w:t>
      </w:r>
    </w:p>
  </w:comment>
  <w:comment w:id="180" w:author="Fred Johnson" w:date="2022-05-05T17:45:00Z" w:initials="FJ">
    <w:p w14:paraId="6B3529EB" w14:textId="77777777" w:rsidR="00C6242F" w:rsidRDefault="00C6242F" w:rsidP="00F35969">
      <w:pPr>
        <w:pStyle w:val="CommentText"/>
      </w:pPr>
      <w:r>
        <w:rPr>
          <w:rStyle w:val="CommentReference"/>
        </w:rPr>
        <w:annotationRef/>
      </w:r>
      <w:r>
        <w:t>The “rock” weight doesn’t increase, right?  Just the matrix of cultch (rock + shell), correct?  And how are these increases reconciles with the lack of spat settlement?</w:t>
      </w:r>
    </w:p>
  </w:comment>
  <w:comment w:id="181" w:author="Bill Pine" w:date="2022-06-06T05:39:00Z" w:initials="PB">
    <w:p w14:paraId="7195FB14" w14:textId="77777777" w:rsidR="00C6242F" w:rsidRDefault="00C6242F"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182" w:author="Sandra Brooke" w:date="2022-07-08T12:38:00Z" w:initials="SB">
    <w:p w14:paraId="21CE1EE3" w14:textId="77777777" w:rsidR="00C6242F" w:rsidRDefault="00C6242F"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EFD694" w15:done="0"/>
  <w15:commentEx w15:paraId="0A71A3DD" w15:done="0"/>
  <w15:commentEx w15:paraId="337760D5" w15:done="0"/>
  <w15:commentEx w15:paraId="2019C66F" w15:done="0"/>
  <w15:commentEx w15:paraId="128848B1" w15:done="0"/>
  <w15:commentEx w15:paraId="7A45B3CB" w15:done="0"/>
  <w15:commentEx w15:paraId="12DEFEC8" w15:done="0"/>
  <w15:commentEx w15:paraId="71EFC342" w15:done="0"/>
  <w15:commentEx w15:paraId="31657691" w15:done="0"/>
  <w15:commentEx w15:paraId="673AABF1" w15:done="0"/>
  <w15:commentEx w15:paraId="730EEDAD" w15:done="0"/>
  <w15:commentEx w15:paraId="6058BAB9" w15:done="0"/>
  <w15:commentEx w15:paraId="7817EEC1" w15:paraIdParent="6058BAB9" w15:done="0"/>
  <w15:commentEx w15:paraId="331CE845" w15:done="0"/>
  <w15:commentEx w15:paraId="12865C1E" w15:done="0"/>
  <w15:commentEx w15:paraId="697BFC67" w15:paraIdParent="12865C1E" w15:done="0"/>
  <w15:commentEx w15:paraId="509ED88B" w15:done="0"/>
  <w15:commentEx w15:paraId="1A169435" w15:done="0"/>
  <w15:commentEx w15:paraId="062B8A88" w15:done="0"/>
  <w15:commentEx w15:paraId="0F49D292" w15:paraIdParent="062B8A88" w15:done="0"/>
  <w15:commentEx w15:paraId="056D50E9" w15:done="0"/>
  <w15:commentEx w15:paraId="0791516E" w15:done="0"/>
  <w15:commentEx w15:paraId="18B05BF1" w15:done="0"/>
  <w15:commentEx w15:paraId="5765CC35" w15:done="0"/>
  <w15:commentEx w15:paraId="40B9BE79" w15:done="0"/>
  <w15:commentEx w15:paraId="12676E00" w15:paraIdParent="40B9BE79" w15:done="0"/>
  <w15:commentEx w15:paraId="2B9123E8" w15:done="0"/>
  <w15:commentEx w15:paraId="2B8F84E6" w15:paraIdParent="2B9123E8" w15:done="0"/>
  <w15:commentEx w15:paraId="112A929A"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0056BE65" w15:done="0"/>
  <w15:commentEx w15:paraId="3298F7D2" w15:paraIdParent="0056BE65" w15:done="0"/>
  <w15:commentEx w15:paraId="33261D35"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257B4" w16cex:dateUtc="2022-10-13T13:24:00Z"/>
  <w16cex:commentExtensible w16cex:durableId="26F2587C" w16cex:dateUtc="2022-10-13T13:27:00Z"/>
  <w16cex:commentExtensible w16cex:durableId="26F258BF" w16cex:dateUtc="2022-10-13T13:28:00Z"/>
  <w16cex:commentExtensible w16cex:durableId="26F257C4" w16cex:dateUtc="2022-10-13T13:24:00Z"/>
  <w16cex:commentExtensible w16cex:durableId="26F258EB" w16cex:dateUtc="2022-10-13T13:29:00Z"/>
  <w16cex:commentExtensible w16cex:durableId="26F25E0D" w16cex:dateUtc="2022-10-13T13:51:00Z"/>
  <w16cex:commentExtensible w16cex:durableId="26F25ED3" w16cex:dateUtc="2022-10-13T13:54:00Z"/>
  <w16cex:commentExtensible w16cex:durableId="26F25F56" w16cex:dateUtc="2022-10-13T13:56:00Z"/>
  <w16cex:commentExtensible w16cex:durableId="26F26E2A" w16cex:dateUtc="2022-10-13T14:59:00Z"/>
  <w16cex:commentExtensible w16cex:durableId="26F26E3B" w16cex:dateUtc="2022-10-13T15:00:00Z"/>
  <w16cex:commentExtensible w16cex:durableId="26F26F4B" w16cex:dateUtc="2022-10-13T15:04:00Z"/>
  <w16cex:commentExtensible w16cex:durableId="26F2705B" w16cex:dateUtc="2022-10-13T15:09:00Z"/>
  <w16cex:commentExtensible w16cex:durableId="26F27097" w16cex:dateUtc="2022-10-13T15:10:00Z"/>
  <w16cex:commentExtensible w16cex:durableId="26F270BB" w16cex:dateUtc="2022-10-13T15:10:00Z"/>
  <w16cex:commentExtensible w16cex:durableId="26F2715D" w16cex:dateUtc="2022-10-13T15:13:00Z"/>
  <w16cex:commentExtensible w16cex:durableId="26F27198" w16cex:dateUtc="2022-10-13T15:14:00Z"/>
  <w16cex:commentExtensible w16cex:durableId="26F271E0" w16cex:dateUtc="2022-10-13T15:15:00Z"/>
  <w16cex:commentExtensible w16cex:durableId="26F27347" w16cex:dateUtc="2022-10-13T15:21:00Z"/>
  <w16cex:commentExtensible w16cex:durableId="26F27395" w16cex:dateUtc="2022-10-13T15:23:00Z"/>
  <w16cex:commentExtensible w16cex:durableId="26F273B7" w16cex:dateUtc="2022-10-13T15:23:00Z"/>
  <w16cex:commentExtensible w16cex:durableId="26F27435" w16cex:dateUtc="2022-10-13T15:25:00Z"/>
  <w16cex:commentExtensible w16cex:durableId="26F2744E" w16cex:dateUtc="2022-10-13T15:26:00Z"/>
  <w16cex:commentExtensible w16cex:durableId="26F2758C" w16cex:dateUtc="2022-10-13T15:31:00Z"/>
  <w16cex:commentExtensible w16cex:durableId="26F275D6" w16cex:dateUtc="2022-10-13T15:32:00Z"/>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E957E3" w16cex:dateUtc="2022-10-06T17:34: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CB05CC" w16cex:dateUtc="2022-09-13T17:36:00Z"/>
  <w16cex:commentExtensible w16cex:durableId="26D9A5ED" w16cex:dateUtc="2022-09-24T19:51:00Z"/>
  <w16cex:commentExtensible w16cex:durableId="26E69F81" w16cex:dateUtc="2022-10-04T16:03: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EFD694" w16cid:durableId="26F257B4"/>
  <w16cid:commentId w16cid:paraId="0A71A3DD" w16cid:durableId="26F2587C"/>
  <w16cid:commentId w16cid:paraId="337760D5" w16cid:durableId="26F258BF"/>
  <w16cid:commentId w16cid:paraId="2019C66F" w16cid:durableId="26F257C4"/>
  <w16cid:commentId w16cid:paraId="128848B1" w16cid:durableId="26F258EB"/>
  <w16cid:commentId w16cid:paraId="7A45B3CB" w16cid:durableId="26F25E0D"/>
  <w16cid:commentId w16cid:paraId="12DEFEC8" w16cid:durableId="26F25ED3"/>
  <w16cid:commentId w16cid:paraId="71EFC342" w16cid:durableId="26F25F56"/>
  <w16cid:commentId w16cid:paraId="31657691" w16cid:durableId="26F26E2A"/>
  <w16cid:commentId w16cid:paraId="673AABF1" w16cid:durableId="26F26E3B"/>
  <w16cid:commentId w16cid:paraId="730EEDAD" w16cid:durableId="26F26F4B"/>
  <w16cid:commentId w16cid:paraId="6058BAB9" w16cid:durableId="26F2705B"/>
  <w16cid:commentId w16cid:paraId="7817EEC1" w16cid:durableId="26F27097"/>
  <w16cid:commentId w16cid:paraId="331CE845" w16cid:durableId="26F270BB"/>
  <w16cid:commentId w16cid:paraId="12865C1E" w16cid:durableId="26F2715D"/>
  <w16cid:commentId w16cid:paraId="697BFC67" w16cid:durableId="26F27198"/>
  <w16cid:commentId w16cid:paraId="509ED88B" w16cid:durableId="26F271E0"/>
  <w16cid:commentId w16cid:paraId="1A169435" w16cid:durableId="26F27347"/>
  <w16cid:commentId w16cid:paraId="062B8A88" w16cid:durableId="26F27395"/>
  <w16cid:commentId w16cid:paraId="0F49D292" w16cid:durableId="26F273B7"/>
  <w16cid:commentId w16cid:paraId="056D50E9" w16cid:durableId="26F27435"/>
  <w16cid:commentId w16cid:paraId="0791516E" w16cid:durableId="26F2744E"/>
  <w16cid:commentId w16cid:paraId="18B05BF1" w16cid:durableId="26F2758C"/>
  <w16cid:commentId w16cid:paraId="5765CC35" w16cid:durableId="26F275D6"/>
  <w16cid:commentId w16cid:paraId="40B9BE79" w16cid:durableId="26CB12E2"/>
  <w16cid:commentId w16cid:paraId="12676E00" w16cid:durableId="26D9A3A3"/>
  <w16cid:commentId w16cid:paraId="2B9123E8" w16cid:durableId="26CB1387"/>
  <w16cid:commentId w16cid:paraId="2B8F84E6" w16cid:durableId="26D9A241"/>
  <w16cid:commentId w16cid:paraId="112A929A" w16cid:durableId="26E957E3"/>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0056BE65" w16cid:durableId="26CB05CC"/>
  <w16cid:commentId w16cid:paraId="3298F7D2" w16cid:durableId="26D9A5ED"/>
  <w16cid:commentId w16cid:paraId="33261D35" w16cid:durableId="26E69F81"/>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2ECFB" w14:textId="77777777" w:rsidR="002A1C08" w:rsidRDefault="002A1C08" w:rsidP="00216D3C">
      <w:pPr>
        <w:spacing w:line="240" w:lineRule="auto"/>
      </w:pPr>
      <w:r>
        <w:separator/>
      </w:r>
    </w:p>
  </w:endnote>
  <w:endnote w:type="continuationSeparator" w:id="0">
    <w:p w14:paraId="3BC9D93C" w14:textId="77777777" w:rsidR="002A1C08" w:rsidRDefault="002A1C08"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4F7445" w14:textId="77777777" w:rsidR="002A1C08" w:rsidRDefault="002A1C08" w:rsidP="00216D3C">
      <w:pPr>
        <w:spacing w:line="240" w:lineRule="auto"/>
      </w:pPr>
      <w:r>
        <w:separator/>
      </w:r>
    </w:p>
  </w:footnote>
  <w:footnote w:type="continuationSeparator" w:id="0">
    <w:p w14:paraId="52B43D21" w14:textId="77777777" w:rsidR="002A1C08" w:rsidRDefault="002A1C08"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len,Micheal S">
    <w15:presenceInfo w15:providerId="AD" w15:userId="S::msal@ufl.edu::28620f86-faf1-491e-8a31-268ddc63d2e0"/>
  </w15:person>
  <w15:person w15:author="Ed Camp">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Bill Pine">
    <w15:presenceInfo w15:providerId="None" w15:userId="Bill Pine"/>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en-US" w:vendorID="64" w:dllVersion="0" w:nlCheck="1" w:checkStyle="0"/>
  <w:activeWritingStyle w:appName="MSWord" w:lang="en-US" w:vendorID="64" w:dllVersion="4096" w:nlCheck="1" w:checkStyle="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N68FAO1fCNAtAAAA"/>
  </w:docVars>
  <w:rsids>
    <w:rsidRoot w:val="00853094"/>
    <w:rsid w:val="000009C9"/>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20B6"/>
    <w:rsid w:val="000324D2"/>
    <w:rsid w:val="0003293F"/>
    <w:rsid w:val="00035623"/>
    <w:rsid w:val="00035D83"/>
    <w:rsid w:val="0003736D"/>
    <w:rsid w:val="00037515"/>
    <w:rsid w:val="000400C7"/>
    <w:rsid w:val="00041E40"/>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5A2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21F"/>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0720"/>
    <w:rsid w:val="000C142E"/>
    <w:rsid w:val="000C55B3"/>
    <w:rsid w:val="000C631A"/>
    <w:rsid w:val="000C6346"/>
    <w:rsid w:val="000C656F"/>
    <w:rsid w:val="000C6CA7"/>
    <w:rsid w:val="000C6D7A"/>
    <w:rsid w:val="000C75D3"/>
    <w:rsid w:val="000D00D7"/>
    <w:rsid w:val="000D0394"/>
    <w:rsid w:val="000D09A5"/>
    <w:rsid w:val="000D0EF7"/>
    <w:rsid w:val="000D1C83"/>
    <w:rsid w:val="000D2BF4"/>
    <w:rsid w:val="000D4229"/>
    <w:rsid w:val="000D51C9"/>
    <w:rsid w:val="000D53F9"/>
    <w:rsid w:val="000E07E9"/>
    <w:rsid w:val="000E5387"/>
    <w:rsid w:val="000E78BF"/>
    <w:rsid w:val="000F02AC"/>
    <w:rsid w:val="000F1A4E"/>
    <w:rsid w:val="000F2F77"/>
    <w:rsid w:val="000F56AC"/>
    <w:rsid w:val="000F5742"/>
    <w:rsid w:val="000F6503"/>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4970"/>
    <w:rsid w:val="00187C8C"/>
    <w:rsid w:val="00192CFC"/>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3217"/>
    <w:rsid w:val="001D48F2"/>
    <w:rsid w:val="001D5765"/>
    <w:rsid w:val="001D59E8"/>
    <w:rsid w:val="001E0D25"/>
    <w:rsid w:val="001E2747"/>
    <w:rsid w:val="001E4078"/>
    <w:rsid w:val="001E424B"/>
    <w:rsid w:val="001E4B00"/>
    <w:rsid w:val="001E4BF2"/>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3E57"/>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0771"/>
    <w:rsid w:val="00281E5A"/>
    <w:rsid w:val="00283A67"/>
    <w:rsid w:val="00286014"/>
    <w:rsid w:val="00286F9A"/>
    <w:rsid w:val="002908F4"/>
    <w:rsid w:val="00290B71"/>
    <w:rsid w:val="00290C5F"/>
    <w:rsid w:val="002939B3"/>
    <w:rsid w:val="002975B3"/>
    <w:rsid w:val="002A0B09"/>
    <w:rsid w:val="002A1C08"/>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0B4B"/>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26B8B"/>
    <w:rsid w:val="00330463"/>
    <w:rsid w:val="003339A7"/>
    <w:rsid w:val="00333B84"/>
    <w:rsid w:val="00333E0E"/>
    <w:rsid w:val="00333E32"/>
    <w:rsid w:val="003352A8"/>
    <w:rsid w:val="0033588A"/>
    <w:rsid w:val="0033637B"/>
    <w:rsid w:val="00337FDA"/>
    <w:rsid w:val="00341B55"/>
    <w:rsid w:val="00341B75"/>
    <w:rsid w:val="003431ED"/>
    <w:rsid w:val="003442AC"/>
    <w:rsid w:val="00345667"/>
    <w:rsid w:val="00347B59"/>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09F6"/>
    <w:rsid w:val="003B2F4C"/>
    <w:rsid w:val="003B4988"/>
    <w:rsid w:val="003B572E"/>
    <w:rsid w:val="003B6338"/>
    <w:rsid w:val="003B6D6B"/>
    <w:rsid w:val="003B6FCC"/>
    <w:rsid w:val="003B7507"/>
    <w:rsid w:val="003C0441"/>
    <w:rsid w:val="003C199C"/>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4C5"/>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27C2E"/>
    <w:rsid w:val="00430A8F"/>
    <w:rsid w:val="00431563"/>
    <w:rsid w:val="00431CEE"/>
    <w:rsid w:val="004332BE"/>
    <w:rsid w:val="00433BBC"/>
    <w:rsid w:val="00435532"/>
    <w:rsid w:val="004371CA"/>
    <w:rsid w:val="00440872"/>
    <w:rsid w:val="004431A3"/>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67B1B"/>
    <w:rsid w:val="00470B0E"/>
    <w:rsid w:val="00472037"/>
    <w:rsid w:val="00472AFF"/>
    <w:rsid w:val="004766E7"/>
    <w:rsid w:val="0047701A"/>
    <w:rsid w:val="00477B10"/>
    <w:rsid w:val="004802C8"/>
    <w:rsid w:val="00480670"/>
    <w:rsid w:val="0048220D"/>
    <w:rsid w:val="0048387E"/>
    <w:rsid w:val="00486F30"/>
    <w:rsid w:val="00490250"/>
    <w:rsid w:val="004911CD"/>
    <w:rsid w:val="00491D39"/>
    <w:rsid w:val="00491D49"/>
    <w:rsid w:val="004952B5"/>
    <w:rsid w:val="0049661F"/>
    <w:rsid w:val="0049774A"/>
    <w:rsid w:val="004A0054"/>
    <w:rsid w:val="004A02A6"/>
    <w:rsid w:val="004A3E19"/>
    <w:rsid w:val="004A644E"/>
    <w:rsid w:val="004A7C9B"/>
    <w:rsid w:val="004B1C07"/>
    <w:rsid w:val="004B2CCB"/>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9682A"/>
    <w:rsid w:val="005A01F6"/>
    <w:rsid w:val="005A0259"/>
    <w:rsid w:val="005A05A6"/>
    <w:rsid w:val="005A3CBE"/>
    <w:rsid w:val="005A4697"/>
    <w:rsid w:val="005A4842"/>
    <w:rsid w:val="005A4DAB"/>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0C9"/>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5550"/>
    <w:rsid w:val="006963D3"/>
    <w:rsid w:val="00696867"/>
    <w:rsid w:val="00696CB5"/>
    <w:rsid w:val="006A429C"/>
    <w:rsid w:val="006A4B34"/>
    <w:rsid w:val="006A4CF0"/>
    <w:rsid w:val="006A77A1"/>
    <w:rsid w:val="006B1609"/>
    <w:rsid w:val="006B5C14"/>
    <w:rsid w:val="006B7E25"/>
    <w:rsid w:val="006C1AED"/>
    <w:rsid w:val="006C2781"/>
    <w:rsid w:val="006C41CC"/>
    <w:rsid w:val="006C5888"/>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6452"/>
    <w:rsid w:val="00732B46"/>
    <w:rsid w:val="0073337B"/>
    <w:rsid w:val="00733AF1"/>
    <w:rsid w:val="00734F31"/>
    <w:rsid w:val="00735893"/>
    <w:rsid w:val="00737284"/>
    <w:rsid w:val="00737541"/>
    <w:rsid w:val="0073756E"/>
    <w:rsid w:val="007377C5"/>
    <w:rsid w:val="00740768"/>
    <w:rsid w:val="00740D37"/>
    <w:rsid w:val="00741E9D"/>
    <w:rsid w:val="007435EC"/>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5B5F"/>
    <w:rsid w:val="007C78CB"/>
    <w:rsid w:val="007C7E26"/>
    <w:rsid w:val="007D005B"/>
    <w:rsid w:val="007D20BE"/>
    <w:rsid w:val="007D3CB7"/>
    <w:rsid w:val="007D6E78"/>
    <w:rsid w:val="007D7230"/>
    <w:rsid w:val="007E009D"/>
    <w:rsid w:val="007E07F5"/>
    <w:rsid w:val="007E2236"/>
    <w:rsid w:val="007E234A"/>
    <w:rsid w:val="007E4D4B"/>
    <w:rsid w:val="007E505F"/>
    <w:rsid w:val="007E58B0"/>
    <w:rsid w:val="007E5C6A"/>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512"/>
    <w:rsid w:val="00822CBD"/>
    <w:rsid w:val="008244D2"/>
    <w:rsid w:val="008278D7"/>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32F"/>
    <w:rsid w:val="0085691E"/>
    <w:rsid w:val="00856D32"/>
    <w:rsid w:val="00856DF6"/>
    <w:rsid w:val="0085771B"/>
    <w:rsid w:val="008617E4"/>
    <w:rsid w:val="00862BA5"/>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61CF"/>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165A7"/>
    <w:rsid w:val="0092027F"/>
    <w:rsid w:val="009202A0"/>
    <w:rsid w:val="00921A61"/>
    <w:rsid w:val="00921CF1"/>
    <w:rsid w:val="00925532"/>
    <w:rsid w:val="00926D2B"/>
    <w:rsid w:val="00927350"/>
    <w:rsid w:val="009307B6"/>
    <w:rsid w:val="009328A0"/>
    <w:rsid w:val="00933A36"/>
    <w:rsid w:val="00933F92"/>
    <w:rsid w:val="0093458D"/>
    <w:rsid w:val="00935B8E"/>
    <w:rsid w:val="00935D34"/>
    <w:rsid w:val="009369BD"/>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2717E"/>
    <w:rsid w:val="00A30880"/>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3C0"/>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05AAF"/>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3DC6"/>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6CFF"/>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B7798"/>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22D"/>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05E89"/>
    <w:rsid w:val="00E14EBA"/>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57DB3"/>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1A6C"/>
    <w:rsid w:val="00EB1B7C"/>
    <w:rsid w:val="00EB2370"/>
    <w:rsid w:val="00EB4399"/>
    <w:rsid w:val="00EB54C9"/>
    <w:rsid w:val="00EB5A0A"/>
    <w:rsid w:val="00EB63D2"/>
    <w:rsid w:val="00EB64D3"/>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EF71E7"/>
    <w:rsid w:val="00F02FA5"/>
    <w:rsid w:val="00F03645"/>
    <w:rsid w:val="00F03AC4"/>
    <w:rsid w:val="00F07493"/>
    <w:rsid w:val="00F11BC2"/>
    <w:rsid w:val="00F138C0"/>
    <w:rsid w:val="00F13989"/>
    <w:rsid w:val="00F14FE0"/>
    <w:rsid w:val="00F20222"/>
    <w:rsid w:val="00F2179A"/>
    <w:rsid w:val="00F21B50"/>
    <w:rsid w:val="00F24246"/>
    <w:rsid w:val="00F27494"/>
    <w:rsid w:val="00F30E7E"/>
    <w:rsid w:val="00F3134C"/>
    <w:rsid w:val="00F3151D"/>
    <w:rsid w:val="00F3243C"/>
    <w:rsid w:val="00F32570"/>
    <w:rsid w:val="00F34732"/>
    <w:rsid w:val="00F34BE1"/>
    <w:rsid w:val="00F3585C"/>
    <w:rsid w:val="00F35969"/>
    <w:rsid w:val="00F360E4"/>
    <w:rsid w:val="00F36921"/>
    <w:rsid w:val="00F3775A"/>
    <w:rsid w:val="00F421E7"/>
    <w:rsid w:val="00F46C55"/>
    <w:rsid w:val="00F47881"/>
    <w:rsid w:val="00F50517"/>
    <w:rsid w:val="00F5240A"/>
    <w:rsid w:val="00F54898"/>
    <w:rsid w:val="00F56174"/>
    <w:rsid w:val="00F56B35"/>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80E1D"/>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083D"/>
    <w:rsid w:val="00FB3DDD"/>
    <w:rsid w:val="00FC0A11"/>
    <w:rsid w:val="00FC6E71"/>
    <w:rsid w:val="00FD1156"/>
    <w:rsid w:val="00FD2F47"/>
    <w:rsid w:val="00FD49EB"/>
    <w:rsid w:val="00FD612A"/>
    <w:rsid w:val="00FD66DB"/>
    <w:rsid w:val="00FD6935"/>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billpine/AB_DEP.git" TargetMode="Externa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6/09/relationships/commentsIds" Target="commentsIds.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75</Pages>
  <Words>15338</Words>
  <Characters>87428</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2</cp:revision>
  <cp:lastPrinted>2022-09-10T21:37:00Z</cp:lastPrinted>
  <dcterms:created xsi:type="dcterms:W3CDTF">2022-10-31T11:05:00Z</dcterms:created>
  <dcterms:modified xsi:type="dcterms:W3CDTF">2022-10-31T11:05:00Z</dcterms:modified>
</cp:coreProperties>
</file>